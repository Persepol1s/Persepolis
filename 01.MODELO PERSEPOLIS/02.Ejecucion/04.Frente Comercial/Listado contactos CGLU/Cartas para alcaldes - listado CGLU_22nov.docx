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26BDE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 xml:space="preserve">Bogotá D.C. Noviembre de </w:t>
      </w:r>
      <w:commentRangeStart w:id="0"/>
      <w:r w:rsidRPr="003F4659">
        <w:rPr>
          <w:rFonts w:ascii="Helvetica" w:hAnsi="Helvetica" w:cs="Helvetica"/>
          <w:lang w:val="es-CO"/>
        </w:rPr>
        <w:t>2016</w:t>
      </w:r>
      <w:commentRangeEnd w:id="0"/>
      <w:r w:rsidR="00E823D2">
        <w:rPr>
          <w:rStyle w:val="Refdecomentario"/>
        </w:rPr>
        <w:commentReference w:id="0"/>
      </w:r>
    </w:p>
    <w:p w14:paraId="345038E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4A31A8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03CAFFE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333850AE" w14:textId="77777777" w:rsidR="00DF12A4" w:rsidRPr="00B07FE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highlight w:val="yellow"/>
          <w:lang w:val="es-CO"/>
        </w:rPr>
      </w:pPr>
      <w:commentRangeStart w:id="1"/>
      <w:commentRangeStart w:id="2"/>
      <w:r w:rsidRPr="00B07FEA">
        <w:rPr>
          <w:rFonts w:ascii="Helvetica" w:hAnsi="Helvetica" w:cs="Helvetica"/>
          <w:noProof/>
          <w:highlight w:val="yellow"/>
          <w:lang w:val="es-CO"/>
        </w:rPr>
        <w:t xml:space="preserve">Alejandro Char </w:t>
      </w:r>
      <w:r w:rsidR="00B07FEA">
        <w:rPr>
          <w:rFonts w:ascii="Helvetica" w:hAnsi="Helvetica" w:cs="Helvetica"/>
          <w:noProof/>
          <w:highlight w:val="yellow"/>
          <w:lang w:val="es-CO"/>
        </w:rPr>
        <w:t>(segundo apellido)</w:t>
      </w:r>
    </w:p>
    <w:p w14:paraId="127BFFE7" w14:textId="77777777" w:rsidR="00DF12A4" w:rsidRPr="00B07FE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highlight w:val="yellow"/>
          <w:lang w:val="es-CO"/>
        </w:rPr>
      </w:pPr>
      <w:r w:rsidRPr="00B07FEA">
        <w:rPr>
          <w:rFonts w:ascii="Helvetica" w:hAnsi="Helvetica" w:cs="Helvetica"/>
          <w:noProof/>
          <w:highlight w:val="yellow"/>
          <w:lang w:val="es-CO"/>
        </w:rPr>
        <w:t xml:space="preserve">Alcalde </w:t>
      </w:r>
      <w:del w:id="3" w:author="Maria Johanna Skinner Villanueva" w:date="2016-11-25T11:45:00Z">
        <w:r w:rsidRPr="00B07FEA" w:rsidDel="00B07FEA">
          <w:rPr>
            <w:rFonts w:ascii="Helvetica" w:hAnsi="Helvetica" w:cs="Helvetica"/>
            <w:noProof/>
            <w:highlight w:val="yellow"/>
            <w:lang w:val="es-CO"/>
          </w:rPr>
          <w:delText>Municipal</w:delText>
        </w:r>
      </w:del>
      <w:ins w:id="4" w:author="Maria Johanna Skinner Villanueva" w:date="2016-11-25T11:45:00Z">
        <w:r w:rsidR="00B07FEA">
          <w:rPr>
            <w:rFonts w:ascii="Helvetica" w:hAnsi="Helvetica" w:cs="Helvetica"/>
            <w:noProof/>
            <w:highlight w:val="yellow"/>
            <w:lang w:val="es-CO"/>
          </w:rPr>
          <w:t>de Barranquilla</w:t>
        </w:r>
      </w:ins>
    </w:p>
    <w:p w14:paraId="3A14F6DE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B07FEA">
        <w:rPr>
          <w:rFonts w:ascii="Helvetica" w:hAnsi="Helvetica" w:cs="Helvetica"/>
          <w:noProof/>
          <w:highlight w:val="yellow"/>
          <w:lang w:val="es-CO"/>
        </w:rPr>
        <w:t>Atlántico</w:t>
      </w:r>
      <w:commentRangeEnd w:id="1"/>
      <w:r w:rsidR="00B07FEA">
        <w:rPr>
          <w:rStyle w:val="Refdecomentario"/>
          <w:rFonts w:asciiTheme="minorHAnsi" w:eastAsiaTheme="minorEastAsia" w:hAnsiTheme="minorHAnsi" w:cstheme="minorBidi"/>
          <w:lang w:eastAsia="zh-CN"/>
        </w:rPr>
        <w:commentReference w:id="1"/>
      </w:r>
      <w:commentRangeEnd w:id="2"/>
      <w:r w:rsidR="00B07FEA">
        <w:rPr>
          <w:rStyle w:val="Refdecomentario"/>
          <w:rFonts w:asciiTheme="minorHAnsi" w:eastAsiaTheme="minorEastAsia" w:hAnsiTheme="minorHAnsi" w:cstheme="minorBidi"/>
          <w:lang w:eastAsia="zh-CN"/>
        </w:rPr>
        <w:commentReference w:id="2"/>
      </w:r>
      <w:del w:id="5" w:author="Maria Johanna Skinner Villanueva" w:date="2016-11-25T11:45:00Z">
        <w:r w:rsidRPr="00B07FEA" w:rsidDel="00B07FEA">
          <w:rPr>
            <w:rFonts w:ascii="Helvetica" w:hAnsi="Helvetica" w:cs="Helvetica"/>
            <w:noProof/>
            <w:highlight w:val="yellow"/>
            <w:lang w:val="es-CO"/>
          </w:rPr>
          <w:delText>/Barranquilla</w:delText>
        </w:r>
      </w:del>
    </w:p>
    <w:p w14:paraId="514F741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025A790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F9A4043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BA03B69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1D13E25F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EE004F8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32B6940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037176D9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2E917F5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348E387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B07FEA">
        <w:rPr>
          <w:rFonts w:ascii="Helvetica" w:hAnsi="Helvetica" w:cs="Helvetica"/>
          <w:highlight w:val="yellow"/>
          <w:lang w:val="es-ES"/>
          <w:rPrChange w:id="6" w:author="Maria Johanna Skinner Villanueva" w:date="2016-11-25T11:46:00Z">
            <w:rPr>
              <w:rFonts w:ascii="Helvetica" w:hAnsi="Helvetica" w:cs="Helvetica"/>
              <w:lang w:val="es-ES"/>
            </w:rPr>
          </w:rPrChange>
        </w:rPr>
        <w:t>“Una Ciudad Inteligente es aquella que tiene la capacidad de hacer una gestión eficiente, integral e innovadora</w:t>
      </w:r>
      <w:ins w:id="7" w:author="Maria Johanna Skinner Villanueva" w:date="2016-11-25T11:46:00Z">
        <w:r w:rsidR="00B07FEA" w:rsidRPr="00B07FEA">
          <w:rPr>
            <w:rFonts w:ascii="Helvetica" w:hAnsi="Helvetica" w:cs="Helvetica"/>
            <w:highlight w:val="yellow"/>
            <w:lang w:val="es-ES"/>
            <w:rPrChange w:id="8" w:author="Maria Johanna Skinner Villanueva" w:date="2016-11-25T11:46:00Z">
              <w:rPr>
                <w:rFonts w:ascii="Helvetica" w:hAnsi="Helvetica" w:cs="Helvetica"/>
                <w:lang w:val="es-ES"/>
              </w:rPr>
            </w:rPrChange>
          </w:rPr>
          <w:t xml:space="preserve"> de la información</w:t>
        </w:r>
      </w:ins>
      <w:r w:rsidRPr="00B07FEA">
        <w:rPr>
          <w:rFonts w:ascii="Helvetica" w:hAnsi="Helvetica" w:cs="Helvetica"/>
          <w:highlight w:val="yellow"/>
          <w:lang w:val="es-ES"/>
          <w:rPrChange w:id="9" w:author="Maria Johanna Skinner Villanueva" w:date="2016-11-25T11:46:00Z">
            <w:rPr>
              <w:rFonts w:ascii="Helvetica" w:hAnsi="Helvetica" w:cs="Helvetica"/>
              <w:lang w:val="es-ES"/>
            </w:rPr>
          </w:rPrChange>
        </w:rPr>
        <w:t>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E4D7D80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DD4479A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742FD9AB" wp14:editId="6ABE776B">
            <wp:extent cx="2521142" cy="239606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BD04F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1D036016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2589E95C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6CA3F32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7E733AA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4BB5B3B5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14BC146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E6676C0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0BE66F5B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224AB41A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26EC0C35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0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1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489D210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4F08BFDE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1DB5759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56C5EA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3977BC6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1839AC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70D68D1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1EF139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BCFE4F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27F83F48" wp14:editId="79A066D9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FD8D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67E3C0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3D1612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289377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521945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444ABB8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597C6AB7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1516C327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3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25496C6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CCFD4C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C23973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C6CCB2F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4BB9861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BD16D98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2C664E71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4"/>
          <w:headerReference w:type="default" r:id="rId15"/>
          <w:headerReference w:type="first" r:id="rId16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6BDC000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71F997C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F40B71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0BCA254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1FAC5A7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Andrés Mauricio Perdomo Lara</w:t>
      </w:r>
    </w:p>
    <w:p w14:paraId="32175AE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45080BD1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Caquetá/Florencia</w:t>
      </w:r>
    </w:p>
    <w:p w14:paraId="60BA22F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FDC8053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933D023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3C49C57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68AE9656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CCA4E31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8266553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0409EB7C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B9BAEB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E8A84EF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531AB896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32844C2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19968DCB" wp14:editId="3FCA5B12">
            <wp:extent cx="2521142" cy="239606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2A063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632FF4F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1D5A370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BEBD542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61610916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62A66F1A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260117A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2F642E2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0C709552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561D2DA0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386C2DDD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7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8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29284FD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0A8C2C80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3E93D6D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8A67DC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36341C8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8381E3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6BEC31B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F3D395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ACD871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51148F77" wp14:editId="1CD09E7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33D1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20B71B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C1796C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000742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C752C5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632476B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51EA907D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2EB5E33A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9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12DAFD6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638A11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588405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71A8110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ED602BB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13337117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78638D4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20"/>
          <w:headerReference w:type="default" r:id="rId21"/>
          <w:headerReference w:type="first" r:id="rId22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333EDCB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0DA5CE5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CEAB1F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2BACF1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13A858B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Augusto Daniel Ramírez Uhia</w:t>
      </w:r>
    </w:p>
    <w:p w14:paraId="3C601B6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4E081DBA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Cesar/Valledupar</w:t>
      </w:r>
    </w:p>
    <w:p w14:paraId="28694436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96A84B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67223B1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3D01484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70AFF646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987D1F8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A8ED85B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350EFCEA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B097F6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668E5C2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114339CB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B0CCCF4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0A5C646C" wp14:editId="15853C42">
            <wp:extent cx="2521142" cy="239606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F8CED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766E233B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7A4A850B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7DEE585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D17CFCB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58B8C9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059D61A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1B76989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74584C89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7A7D2492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2DF0EF19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23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24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0F1167E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29CAD564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5692F1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F3FCC4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1D8BF07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C94118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7771C9F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35D61E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0824AE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63360" behindDoc="1" locked="0" layoutInCell="1" allowOverlap="1" wp14:anchorId="33656C38" wp14:editId="54F57BA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0C4F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411A01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33729C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64BBE7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2D7CEE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C283ED2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4EFEB0CA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1BD11F8F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25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40B4733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5B3C1C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C1E5BE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3B911AC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DE7E261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63E4767B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4EA24551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26"/>
          <w:headerReference w:type="default" r:id="rId27"/>
          <w:headerReference w:type="first" r:id="rId28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424A1F3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309BBB2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1676F8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82F70C1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2F05719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 xml:space="preserve">Benjamín Socadagui </w:t>
      </w:r>
    </w:p>
    <w:p w14:paraId="7EE42ACF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124B4FCC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Arauca/Arauca</w:t>
      </w:r>
    </w:p>
    <w:p w14:paraId="6E40FDAE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E50DB5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EFC995E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B945410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5469A40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3C6A5EA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6D7E823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43F1505F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BA51532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72AD9FC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1F9629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7478CED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6896AC28" wp14:editId="77577496">
            <wp:extent cx="2521142" cy="239606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2CAD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651CB4C0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194F03AB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74C6967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9744353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C4795C1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0148D55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22D6EB4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03FCD227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1516CA2F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26572067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29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30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7782D32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70EB60CC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10ED660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E6FCE0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223F677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571FFF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3174E97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D2C57B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92DBBC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65408" behindDoc="1" locked="0" layoutInCell="1" allowOverlap="1" wp14:anchorId="71209A92" wp14:editId="0AD6CB7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9B96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09A84C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2E4906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584652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32A848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12B21C2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2EBAECEA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541F93E4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31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5A79653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E2D1BE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394C28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CF7FC9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70A18870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FFC263F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07543EF1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32"/>
          <w:headerReference w:type="default" r:id="rId33"/>
          <w:headerReference w:type="first" r:id="rId34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45FF675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722D1D0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7BF388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DE8B30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332872B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Bernardo Benito Bent Williams</w:t>
      </w:r>
    </w:p>
    <w:p w14:paraId="31C60DFB" w14:textId="6D4572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 xml:space="preserve">Alcalde </w:t>
      </w:r>
      <w:ins w:id="10" w:author="Maria Johanna Skinner Villanueva" w:date="2016-11-25T11:47:00Z">
        <w:r w:rsidR="002D4F8C">
          <w:rPr>
            <w:rFonts w:ascii="Helvetica" w:hAnsi="Helvetica" w:cs="Helvetica"/>
            <w:noProof/>
            <w:lang w:val="es-CO"/>
          </w:rPr>
          <w:t xml:space="preserve">de Providencia y Santa Catalina Islas </w:t>
        </w:r>
      </w:ins>
      <w:del w:id="11" w:author="Maria Johanna Skinner Villanueva" w:date="2016-11-25T11:47:00Z">
        <w:r w:rsidRPr="00F53C58" w:rsidDel="002D4F8C">
          <w:rPr>
            <w:rFonts w:ascii="Helvetica" w:hAnsi="Helvetica" w:cs="Helvetica"/>
            <w:noProof/>
            <w:lang w:val="es-CO"/>
          </w:rPr>
          <w:delText>Municipal</w:delText>
        </w:r>
      </w:del>
    </w:p>
    <w:p w14:paraId="161329CE" w14:textId="309B7A55" w:rsidR="00DF12A4" w:rsidRPr="006858BA" w:rsidRDefault="002D4F8C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ins w:id="12" w:author="Maria Johanna Skinner Villanueva" w:date="2016-11-25T11:47:00Z">
        <w:r>
          <w:rPr>
            <w:rFonts w:ascii="Helvetica" w:hAnsi="Helvetica" w:cs="Helvetica"/>
            <w:noProof/>
            <w:lang w:val="es-CO"/>
          </w:rPr>
          <w:t xml:space="preserve">Archipielago de San Andrés y </w:t>
        </w:r>
      </w:ins>
      <w:del w:id="13" w:author="Maria Johanna Skinner Villanueva" w:date="2016-11-25T11:48:00Z">
        <w:r w:rsidR="00DF12A4" w:rsidRPr="00F53C58" w:rsidDel="002D4F8C">
          <w:rPr>
            <w:rFonts w:ascii="Helvetica" w:hAnsi="Helvetica" w:cs="Helvetica"/>
            <w:noProof/>
            <w:lang w:val="es-CO"/>
          </w:rPr>
          <w:delText>San Andrés/Alcaldía Municipal P</w:delText>
        </w:r>
      </w:del>
      <w:ins w:id="14" w:author="Maria Johanna Skinner Villanueva" w:date="2016-11-25T11:48:00Z">
        <w:r>
          <w:rPr>
            <w:rFonts w:ascii="Helvetica" w:hAnsi="Helvetica" w:cs="Helvetica"/>
            <w:noProof/>
            <w:lang w:val="es-CO"/>
          </w:rPr>
          <w:t>P</w:t>
        </w:r>
      </w:ins>
      <w:r w:rsidR="00DF12A4" w:rsidRPr="00F53C58">
        <w:rPr>
          <w:rFonts w:ascii="Helvetica" w:hAnsi="Helvetica" w:cs="Helvetica"/>
          <w:noProof/>
          <w:lang w:val="es-CO"/>
        </w:rPr>
        <w:t>rovidencia</w:t>
      </w:r>
      <w:del w:id="15" w:author="Maria Johanna Skinner Villanueva" w:date="2016-11-25T11:48:00Z">
        <w:r w:rsidR="00DF12A4" w:rsidRPr="00F53C58" w:rsidDel="002D4F8C">
          <w:rPr>
            <w:rFonts w:ascii="Helvetica" w:hAnsi="Helvetica" w:cs="Helvetica"/>
            <w:noProof/>
            <w:lang w:val="es-CO"/>
          </w:rPr>
          <w:delText xml:space="preserve"> y Santa Catalina Islas</w:delText>
        </w:r>
      </w:del>
    </w:p>
    <w:p w14:paraId="7837929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6FF5AAA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D45DB0A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BF0D9B6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71DCF51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4B3EC6B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5819605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17650CCB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AA88C75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F212DA2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46E0847B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E473A5A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6D47D0B8" wp14:editId="771F09CB">
            <wp:extent cx="2521142" cy="239606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65619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0B720142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2FA7045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55E3C65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B3FD0C5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A390CDA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59AEE7A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5F8DC90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57324851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3F0D3A9F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798EAE84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35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36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71C9E61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698D5FDD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FA39B3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28594F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09AFE25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B8B79D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70CD796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5B757E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5B34F7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67456" behindDoc="1" locked="0" layoutInCell="1" allowOverlap="1" wp14:anchorId="7CC7A0C3" wp14:editId="116F47F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D7F2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A04922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C66B8F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BD3497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3B6B46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3346AAE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2CED47B7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25E4FB4B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37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5C892E7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5C9146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E20869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0D81A2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D705F6D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B09ABD7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D124FBE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38"/>
          <w:headerReference w:type="default" r:id="rId39"/>
          <w:headerReference w:type="first" r:id="rId40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0289F09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00DF65B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54CD77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FF21E54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46825523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Camilo Andrés Puentes Garzón</w:t>
      </w:r>
    </w:p>
    <w:p w14:paraId="1108FCD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20D90892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Guanía/Puerto Inírida</w:t>
      </w:r>
    </w:p>
    <w:p w14:paraId="412A868E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778D44C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17531DE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806C559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16CDCDE9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06130AB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B9505D5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7F0DA400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9599C3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DCAF2E1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DD44FBF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5041A19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75286A3A" wp14:editId="2A802650">
            <wp:extent cx="2521142" cy="239606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9DE0A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4D77FEDF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0F7997AB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46BC28C1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B743F58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5AED48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4F1C3CC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95449FB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01A6D1B1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77C72CEB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2F13275D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41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42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0CD9E0B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1D8DD233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4C5B79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020ACC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50919D2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D47680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376E42C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C04F11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4A0B6B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69504" behindDoc="1" locked="0" layoutInCell="1" allowOverlap="1" wp14:anchorId="114A8CA1" wp14:editId="7401AD7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DBA3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C2E550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880E77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43C150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FFE5BE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C183131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0723E5D8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07353610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43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1F67A5D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651A1B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4B4B77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3EEA0CE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749BB322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14341751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2D6F2A8F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44"/>
          <w:headerReference w:type="default" r:id="rId45"/>
          <w:headerReference w:type="first" r:id="rId46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1CC0894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215EBCF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A83F93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3FD8B20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70CF2F0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Carlos Mario Álvarez Morales</w:t>
      </w:r>
    </w:p>
    <w:p w14:paraId="574C08A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1AF55BF8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Quindío/Armenia</w:t>
      </w:r>
    </w:p>
    <w:p w14:paraId="51D5F662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859FDC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F69452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48FF504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71B7653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3B36CEA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56616D0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2886002E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7C1BDA7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E957A73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67874BE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C7759EC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7F698CAB" wp14:editId="0F466A7E">
            <wp:extent cx="2521142" cy="239606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18263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2FB3C6AA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1ED9322A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D6636E6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2554CD87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415D81D2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3B4A1D9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55E34ED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2A21205F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53E39FCC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5E76334B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47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48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779AAA7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0389CE54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58BD2A2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C08135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0CDB727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9C1E73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7ECFE91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92F105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D91ED5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71552" behindDoc="1" locked="0" layoutInCell="1" allowOverlap="1" wp14:anchorId="1B702CAE" wp14:editId="396EDEE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AC40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94EF49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50B347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9E824E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9DD695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E1E44BA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6A3FA0E2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260BEE1F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49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32BAE3F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6C775B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CFC775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C7A96A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75F3377F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0EA4FC60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6A729E74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50"/>
          <w:headerReference w:type="default" r:id="rId51"/>
          <w:headerReference w:type="first" r:id="rId52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4A35AF1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088AF53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5EE6CD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6D150F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171CC331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César Cristian Gómez Castro</w:t>
      </w:r>
    </w:p>
    <w:p w14:paraId="4578FB01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4D4224C9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Cauca/Popayán</w:t>
      </w:r>
    </w:p>
    <w:p w14:paraId="7D8A2189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73581E7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AC53B95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B8B939B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54AA57EE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5FC2F43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6ADE319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67EE140A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383BB4B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FB5092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F2D265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22587AA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6D6B5ADA" wp14:editId="4A8949D7">
            <wp:extent cx="2521142" cy="23960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26258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06139ECB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39BF7689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13346BB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272D290F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A8CF5FA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5CC5286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2AC2943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71B7BAB7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3082F458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2AE4A32B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53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54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2054823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65151AED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75B6DBD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31D074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0BADC50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46B7B6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4A69E63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BB0B0D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47D11C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73600" behindDoc="1" locked="0" layoutInCell="1" allowOverlap="1" wp14:anchorId="0FE2A5A2" wp14:editId="04F8FA3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EF74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80204C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07F701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3FCC62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3499F4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A713979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04B68B09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6A0094F6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55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335F802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1C4296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D74B74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1A7B91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A749E32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6E59AC9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416FFAD2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56"/>
          <w:headerReference w:type="default" r:id="rId57"/>
          <w:headerReference w:type="first" r:id="rId58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7FF6100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1DD27A5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EAB6D3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18A81A6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399C718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César Omar Rojas Ayala</w:t>
      </w:r>
    </w:p>
    <w:p w14:paraId="41BC3909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6CE4F046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Norte de Santander/Cúcuta</w:t>
      </w:r>
    </w:p>
    <w:p w14:paraId="25E29DC0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1CA8D05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290AA1E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2DB2EAC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7D9A4AEE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339937C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2DBBBCF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72C0E424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CFD214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5F37A4A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28A73157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11CA2E2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5EA4CD73" wp14:editId="736AA611">
            <wp:extent cx="2521142" cy="239606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8E7F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7AE4622B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26970921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B45F40F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5B0985A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2D17150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27F4E1E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88A4A14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6C48DD32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425AB1CA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2C635824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59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60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7A393B0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009ABFEF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4BC1EA7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94C013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23D76C3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A5EDCD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444ABE5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2748C6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C3A6CB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75648" behindDoc="1" locked="0" layoutInCell="1" allowOverlap="1" wp14:anchorId="5D71CC97" wp14:editId="71C2A4C7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9452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98FD5F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E115AD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AD70E2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745AC8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6F98FA3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3F084811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3BC18493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61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0A07D16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8F9E3C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5A4A82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8D2DB7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C3A707F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28FA932D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2FECF36D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62"/>
          <w:headerReference w:type="default" r:id="rId63"/>
          <w:headerReference w:type="first" r:id="rId64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30435A6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22F068B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BEE87B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8D8DFF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03146C49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Daniel Bernal Córdoba</w:t>
      </w:r>
    </w:p>
    <w:p w14:paraId="418ADB6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0710B334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Vaupés/Mitú</w:t>
      </w:r>
    </w:p>
    <w:p w14:paraId="26B78AC3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A532F82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45271C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9E4D509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1ACD9503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BDA464A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FC7798B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028EC296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9CB95FC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245C5CE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59C257D6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FB08B15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53386406" wp14:editId="35620C3A">
            <wp:extent cx="2521142" cy="239606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4C0C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25760A4E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3C7610AE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86AB27D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04E1FA1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6020427F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50A3E84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B124249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4685AC3B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112D38BD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0EE67451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65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66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3A09101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08BBBCFF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254E264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220437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6ACA2BB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8FBD76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2082A49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EF1147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1AAEA6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77696" behindDoc="1" locked="0" layoutInCell="1" allowOverlap="1" wp14:anchorId="0D7BE2F1" wp14:editId="64BDF12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E5A3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707B4B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DABB36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F0F679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D05E39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5F93309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64279A90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5E616C4A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67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5A8434E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CEDD8C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BA2553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DABC951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256F407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6CDC94F2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654AF109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68"/>
          <w:headerReference w:type="default" r:id="rId69"/>
          <w:headerReference w:type="first" r:id="rId70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070DE07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3A698BF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E2BBF9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F6333B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4BC4D8F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Efraín Rivera Roldán</w:t>
      </w:r>
    </w:p>
    <w:p w14:paraId="59C4469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59D4AD93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Guaviare/San José</w:t>
      </w:r>
    </w:p>
    <w:p w14:paraId="4F13CC60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5944EE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5A3A718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24E1FE1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1A29E49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43427C3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FE63DAD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6ED90DE1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7F670A5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44C1FD0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576D5F67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9F1E164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65D9F29C" wp14:editId="753D2B67">
            <wp:extent cx="2521142" cy="239606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06D2D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61494BDC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3F02225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E5ABC82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9FEA39D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8D79673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01B3A08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3214FE6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10031F00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62C8F174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51E3E0A8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71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72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2E2E6DF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463E5E66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1B8409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492393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28A9EFD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A61C9B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3484527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35B6E2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59E85D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79744" behindDoc="1" locked="0" layoutInCell="1" allowOverlap="1" wp14:anchorId="46B6FB5D" wp14:editId="74D5FCD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2877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393B6C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4D79BE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E84BBF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52BE4C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FF444F1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79059030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65797BF1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73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0094CC2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768DAD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C9F7E4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DBC8D36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5823086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E8C71B2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6CF2C4E1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74"/>
          <w:headerReference w:type="default" r:id="rId75"/>
          <w:headerReference w:type="first" r:id="rId76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3877D87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68B7EFE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37C0E6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941147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50BB79C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Fabio David Velásquez Rivadeneira</w:t>
      </w:r>
    </w:p>
    <w:p w14:paraId="433C22C2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750E4749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Guajira/Riohacha</w:t>
      </w:r>
    </w:p>
    <w:p w14:paraId="3FD1C16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CF5F01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209D5B1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E57A7AA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43C7FFB9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AAA2350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C199C5D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1D906FA2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9175725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F76F040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0EB7781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45468CD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5050DC8E" wp14:editId="492A0C87">
            <wp:extent cx="2521142" cy="239606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5719D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14247884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63029AE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0BBEE3A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4AEDDC5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37E98F9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7ABF4A1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78A590E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31873BF0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2C133577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77F6D072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77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78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52A7AAC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054FC727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097C66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9A285A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2AEF232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32458D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14705F5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606211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42F2CD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81792" behindDoc="1" locked="0" layoutInCell="1" allowOverlap="1" wp14:anchorId="6D2F61D2" wp14:editId="4DC899C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81FA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E42301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C3AC81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61A812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1DA9A5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A6043F7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1A1C2956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456A811D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79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21E80A3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DDC507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807F4C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446EA7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7F9E6F9C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C2CA855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842BE09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80"/>
          <w:headerReference w:type="default" r:id="rId81"/>
          <w:headerReference w:type="first" r:id="rId82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1381548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6394C98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E0373D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57FE35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56421B9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Guillermo Alfonso Jaramillo Martínez</w:t>
      </w:r>
    </w:p>
    <w:p w14:paraId="412A0BAF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050F1484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Tolima/Ibagué</w:t>
      </w:r>
    </w:p>
    <w:p w14:paraId="2E92BA8F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E0BD90A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7922D59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DE28B91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77112A84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898F912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F980FC4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17A19F15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E60AA0B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D68316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13CFCB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BB8A5D8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23BFE45F" wp14:editId="13A8E722">
            <wp:extent cx="2521142" cy="239606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F1860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4F16EA99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3D32D39D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61ECF451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A65AFCD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A16264A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0EC79E0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B074944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019288CE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6D96E4CE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50D4A5DA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83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84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08EB7AA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4CCE40EC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1F9D842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8E3FE5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5DA173E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5E90B9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286F489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03FEE4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FA48FC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83840" behindDoc="1" locked="0" layoutInCell="1" allowOverlap="1" wp14:anchorId="51B7B5ED" wp14:editId="0FCB363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BABE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16F10D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CE4EF7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5C3F51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99E17B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0FFE52D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6407BD32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17F21CCE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85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3E47C50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25F891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61B43D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F06A56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D049539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3DD6AA5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0512BF5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86"/>
          <w:headerReference w:type="default" r:id="rId87"/>
          <w:headerReference w:type="first" r:id="rId88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7510450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0C35BEB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4E1645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5D347D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257865C4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Isaías Chala Ibargüen</w:t>
      </w:r>
    </w:p>
    <w:p w14:paraId="16E4D571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63DCFD3B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Choco/Quibdó</w:t>
      </w:r>
    </w:p>
    <w:p w14:paraId="2FEBAE94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F953E0D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B7A7435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3C8D5EB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0AC368D9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59A0375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08362F2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4B777D4F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20F1DA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8F1B92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4C59086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EA50FB9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01ECA6A5" wp14:editId="6EC1AB4E">
            <wp:extent cx="2521142" cy="239606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8E2AD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05FD0914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751EC0D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CD999DE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42F0D01C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2B6CA2C2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01ACA52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7477C63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6C7BD1E8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6530B05C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17EA95A9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89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90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1D7C3EE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4284DFFB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7E917A6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E11693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6CFDDB1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1CBBE9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605BF67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30BB30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2E03EC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85888" behindDoc="1" locked="0" layoutInCell="1" allowOverlap="1" wp14:anchorId="16D5C55A" wp14:editId="2200DB6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44DD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EBA7E1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383AAB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D392C9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57044D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F0ED27C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76ADD714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06211A2C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91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3EF5BFD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4CE256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37DA90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6CA257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40C41B7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541CA25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7F4BDEA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92"/>
          <w:headerReference w:type="default" r:id="rId93"/>
          <w:headerReference w:type="first" r:id="rId94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632696F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5A7B781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DBA36A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BCFCF5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6E52A75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Jacobo Quessep Espinosa</w:t>
      </w:r>
    </w:p>
    <w:p w14:paraId="73EB2B0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1FDF2EDF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Sucre/Sincelejo</w:t>
      </w:r>
    </w:p>
    <w:p w14:paraId="5015EDD0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451255E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8137B0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E64EEA7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11244E5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8DE38F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03D5CDD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0D20560B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C91899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659068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05D4A1C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5F0C374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15ED9965" wp14:editId="57227A27">
            <wp:extent cx="2521142" cy="239606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70438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66B9C0B3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7F2275B4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680A830F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652BC46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F0DC3DC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2E1FC7A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43A5D3C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1E176FEF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042DF2F4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71CE26EC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95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96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0CB812F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0CBD3314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515D3E7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132178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79BE382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17D891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1800F0A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71DF4F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34B729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87936" behindDoc="1" locked="0" layoutInCell="1" allowOverlap="1" wp14:anchorId="60B5086D" wp14:editId="1C112AC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77A9A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9B4383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1DE94C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2FEE34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762B34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0837385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7DF39AE8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058AB30A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97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35034AB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A57392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F37AC9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5E4CB2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552C779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3BB563B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4E7F724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98"/>
          <w:headerReference w:type="default" r:id="rId99"/>
          <w:headerReference w:type="first" r:id="rId100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4200F48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39B1875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AA27D4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6AC2696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455151F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Jhon Jairo Torres Torres</w:t>
      </w:r>
    </w:p>
    <w:p w14:paraId="5BC31660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663E34F1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Casanare/Yopal</w:t>
      </w:r>
    </w:p>
    <w:p w14:paraId="7B81FA1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464E7FA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E24398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EC117AF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50B694C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776680B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48227FD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70450560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2EC265E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888AC9A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E528297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E688AE3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59A293FE" wp14:editId="4D145B9A">
            <wp:extent cx="2521142" cy="239606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4EA80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60C507A4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01C301F0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12E021F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4D142000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81C8E72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1A917B3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A30B19D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191ABC90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31C0A2B3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462E8452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01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02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019708B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1A3646E6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2F4AA70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DF72CE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6E8231D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3BF8CD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368B6F6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E3E4F1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76DCCF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89984" behindDoc="1" locked="0" layoutInCell="1" allowOverlap="1" wp14:anchorId="210B051B" wp14:editId="3ECF8E5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C4FB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26AACE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177946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383EFC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7929B6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E5FBC44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69C66959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7BC463DB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03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3837B14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B99FB2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D446CF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51443B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576F8E2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6036C67F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069F285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04"/>
          <w:headerReference w:type="default" r:id="rId105"/>
          <w:headerReference w:type="first" r:id="rId106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6B899FD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19C719C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634091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54E44A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76AC6719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José Antonio Castro Meléndez</w:t>
      </w:r>
    </w:p>
    <w:p w14:paraId="4EFC1F4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39487734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Putumayo/Mocoa</w:t>
      </w:r>
    </w:p>
    <w:p w14:paraId="2C11D744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37C0938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87A880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FC24B57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3BD122A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12BE0B2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B58000D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2A06E870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60FD1F3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7F63923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BFAAFBC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B3485BB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3B94558E" wp14:editId="44A2FA08">
            <wp:extent cx="2521142" cy="239606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B26E3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760F7EAB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B7B6CC4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90884C7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6DA9D83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BD96E8C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5F72E76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623F551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3C870648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2308DA8A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25B4A691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07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08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1E66D8A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6A9144B2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20540F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E996D6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5F074BC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5F219A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23CE329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878BE4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B286C5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92032" behindDoc="1" locked="0" layoutInCell="1" allowOverlap="1" wp14:anchorId="3B5EEFC1" wp14:editId="442099B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0B7B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A25DD1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99EEEB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138503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869821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2B0131B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57D9C47B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58537C12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09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15CBB32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2A3C4B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FBF790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F91D5E3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8C7139E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8489068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2D8B0DC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10"/>
          <w:headerReference w:type="default" r:id="rId111"/>
          <w:headerReference w:type="first" r:id="rId112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5E05C1E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1DECE74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47079C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9FBFCD1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231EA2A3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José Huber Araujo Nieto</w:t>
      </w:r>
    </w:p>
    <w:p w14:paraId="6952105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0C49E49A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Amazonas/ Leticia</w:t>
      </w:r>
    </w:p>
    <w:p w14:paraId="09D39940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5AAF3A9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A5251D7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31A8ED5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4CE6402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83893B4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D873150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767BAA7E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1489B4A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97A0E91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A8DC2B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B73DD50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31B55905" wp14:editId="1524EB5D">
            <wp:extent cx="2521142" cy="2396067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E4969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74532B04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35A62B8B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42E14D56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860ADEA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FFCC36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6EE0EE4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6220BE9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232FB5B3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785A5583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3C8F795A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13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14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672F47C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1BE1DEE9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433151E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620132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278B081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BC26D8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0CF030E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590E07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200FBB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94080" behindDoc="1" locked="0" layoutInCell="1" allowOverlap="1" wp14:anchorId="4465FA65" wp14:editId="1743C39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49EE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40FCE9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D75612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B1DF1E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6D5529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0CDCBC4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720EC311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3B5E4B1A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15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2B74076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D4DB86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9A88FD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2A373C3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39CEA50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25D5DD2D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1892C039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16"/>
          <w:headerReference w:type="default" r:id="rId117"/>
          <w:headerReference w:type="first" r:id="rId118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50E4F90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7B31CBA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05F485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2664C8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4992AF9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José Octavio Cardona León</w:t>
      </w:r>
    </w:p>
    <w:p w14:paraId="1B67C1F9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7689402D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Caldas/Manizales</w:t>
      </w:r>
    </w:p>
    <w:p w14:paraId="0A6FEC92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2D35803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0E41CB2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A2D9595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51D05974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1048631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59CD17A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4C1D20B1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47C0B4F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75CA837A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7522DED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5CC0AAA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1DB35BF6" wp14:editId="04DBB99F">
            <wp:extent cx="2521142" cy="239606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01E3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20CF2B0C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6B32D12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62D4F0D7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E285820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CC98C4F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2B186D8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32E5158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02F3887F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53C81659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3E0E469A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19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20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44B74C8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46FE9A13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3069A0F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F52252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6D687D8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CA4392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23322F8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755AF5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D33CAD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96128" behindDoc="1" locked="0" layoutInCell="1" allowOverlap="1" wp14:anchorId="7C6CC6A6" wp14:editId="740DCFD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A2D3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6A67CC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C0D2B7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04A54C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EA2D4C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7CA57AB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289238ED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0C9EB50A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21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3F940B6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D869FA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0A686D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F904F35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E3B8150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BDCCAD4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405E0F04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22"/>
          <w:headerReference w:type="default" r:id="rId123"/>
          <w:headerReference w:type="first" r:id="rId124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7372EAC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1AA6152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0868E5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50FDEF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7CE9CCFF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Juan Pablo Gallo Maya</w:t>
      </w:r>
    </w:p>
    <w:p w14:paraId="306A4B0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78CDE14D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Risaralda/Pereira</w:t>
      </w:r>
    </w:p>
    <w:p w14:paraId="0D492DE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B73A6C0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ED102CC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36506EE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75C7A27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6B180F0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2AC1D79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7FF3A430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0EEC19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285BD50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7FBC586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7798B6BE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50EBE0A5" wp14:editId="0415FCED">
            <wp:extent cx="2521142" cy="239606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787F1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0E16F834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223C999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9DD0043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E5FCBF9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C211428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5C0F106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8F44EE0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5F82C7F5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373DE104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5BEE1637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25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26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57D72BE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74BCE4CF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0DA2BE8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773248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574CCAF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81479D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0492375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86109F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DC77BD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698176" behindDoc="1" locked="0" layoutInCell="1" allowOverlap="1" wp14:anchorId="5A94C18D" wp14:editId="17D2139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74C9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C72E48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EB5B91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C8A0A4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6B95A1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FC176A6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6BF19FC9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2F8BC800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27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208463B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1F25AC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990F1A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892CB4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28D9DE3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6DEEFCA8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045FA827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28"/>
          <w:headerReference w:type="default" r:id="rId129"/>
          <w:headerReference w:type="first" r:id="rId130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64C2A20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19CED9C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F85B56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78E2CC1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6457C240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Manuel Vicente de Jesús Duque Vásquez</w:t>
      </w:r>
    </w:p>
    <w:p w14:paraId="15C3FEC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1B12A104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Bolívar/Cartagena</w:t>
      </w:r>
    </w:p>
    <w:p w14:paraId="34B7E62E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E063061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E7ABF8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61239B1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643C161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0293611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80C1AB7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0369D818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E93BCB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4BB10C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277F2511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53BDCC4D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7145773E" wp14:editId="10FC7000">
            <wp:extent cx="2521142" cy="239606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789F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24472CA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988C1AE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6E7B2732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59B9417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C8CF1A0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061E549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4A06ABD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292BC9DA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0FEB66F9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54DA0977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31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32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4BA9FE1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538656E1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3BFE65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3F50B1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7AB88AD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4B3272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37F112B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667449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2BEBCA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700224" behindDoc="1" locked="0" layoutInCell="1" allowOverlap="1" wp14:anchorId="3F6167D2" wp14:editId="16D8C97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8392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596130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965607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1329C6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DA7203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F8ACC8B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1AD5DB0C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19411A14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33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7192260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EC93C8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922B44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36A96A1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B2176FA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DDE4284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2AA98CC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34"/>
          <w:headerReference w:type="default" r:id="rId135"/>
          <w:headerReference w:type="first" r:id="rId136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55B4919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0B4232A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59D567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00A85A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2EB6CFAF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Marcos Daniel Pineda García</w:t>
      </w:r>
    </w:p>
    <w:p w14:paraId="364A28E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560FA2C5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Córdoba/Montería</w:t>
      </w:r>
    </w:p>
    <w:p w14:paraId="30E447A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09D43E2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C41FEC1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AD72128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6A1FDCD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368E240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9BC9488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629AF2BB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D5EDB27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B0A6498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8C21E1F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A0A4B54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15B6B753" wp14:editId="1DA3A8BF">
            <wp:extent cx="2521142" cy="239606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949C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3669D5E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153FBF5C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499CE7FD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237CBE43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39BD2A8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0BED20F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3177F53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577C5ED4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594ED663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408378F8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37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38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0EC4963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26C47B54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5ABBFED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92C2FD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2F34D5C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8F9F87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48BD46B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04ECCC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A11954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702272" behindDoc="1" locked="0" layoutInCell="1" allowOverlap="1" wp14:anchorId="2A8D66B4" wp14:editId="0DA9CD87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99839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F5AF34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F34C5E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69A506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90BF69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B007B11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4C7DFE16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188973B4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39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6C286E7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622E6A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3F6A43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8062015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E097A27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CA010AB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23AC5C8B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40"/>
          <w:headerReference w:type="default" r:id="rId141"/>
          <w:headerReference w:type="first" r:id="rId142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2667140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5B78B1C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048F99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A9B9E3F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4F12BDE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Marcos Pérez Jiménez</w:t>
      </w:r>
    </w:p>
    <w:p w14:paraId="1D0C8A7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05296DAC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Vichada/Puerto Carreño</w:t>
      </w:r>
    </w:p>
    <w:p w14:paraId="216122E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6857D7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6A2C28BB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B238598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5CC8F521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470D5D2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7C7A32C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60CB8634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7AE87412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2B9C80E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6C3CA21E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D243B5A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463E681E" wp14:editId="632D29F4">
            <wp:extent cx="2521142" cy="239606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5DF9D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56603D83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5249C43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288B8FBB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D15C72A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7863BA6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13AB1B4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6427A0A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5F50A626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3402FBD0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718325A3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43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44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4F47DE9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1332405D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09DBE18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36835F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5FEBEFF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962CF3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5EB573E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22C8B2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1E4663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704320" behindDoc="1" locked="0" layoutInCell="1" allowOverlap="1" wp14:anchorId="56AF546D" wp14:editId="1F46AAD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2F5D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80D53F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25A893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64FBB9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BDC157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530B4C5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6893E678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0CFD8202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45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7471363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63A556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6EBB79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BEE43B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0EA9927D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1A657D4F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42850682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46"/>
          <w:headerReference w:type="default" r:id="rId147"/>
          <w:headerReference w:type="first" r:id="rId148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045775A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2A496C0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DC0F7C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EEEFEA3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41AB8F8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Norman Maurice Armitage Cadavid</w:t>
      </w:r>
    </w:p>
    <w:p w14:paraId="6DADFF7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472F4942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Valle del cauca/Santiago de Cali</w:t>
      </w:r>
    </w:p>
    <w:p w14:paraId="7C1A43B6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6A49C0C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40346C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CC053DB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095DDE8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12F0FC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57D0F40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19BEC885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71F479E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60B662C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4E5B5D6E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21C2EB0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7514103B" wp14:editId="1DBF8E63">
            <wp:extent cx="2521142" cy="239606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7D4BB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2EE8C5A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32F36897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F00494A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9086CF5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2348BB03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383B2AE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0EA687D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4BB76B8F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56A63938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41EE053E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49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50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634BE49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718CDF6C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4464346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33A811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067677D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9E046F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7C0EBBE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C4C89A1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F48BC2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706368" behindDoc="1" locked="0" layoutInCell="1" allowOverlap="1" wp14:anchorId="58C6359E" wp14:editId="4703DD7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8109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7526A6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FC96FB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DCFF8C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E87CBB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A9E70F6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0B606C88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0D3044BF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51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0FCA14BA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689E60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34A9F2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0C8FB6D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9627765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18B0C4B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7E6398B2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52"/>
          <w:headerReference w:type="default" r:id="rId153"/>
          <w:headerReference w:type="first" r:id="rId154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4DE5E3D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0761AC3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9183A9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18C2AF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395A02F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Pablo Emilio Cepeda Novoa</w:t>
      </w:r>
    </w:p>
    <w:p w14:paraId="4D310D3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6DD482AB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Boyacá/Tunja</w:t>
      </w:r>
    </w:p>
    <w:p w14:paraId="0CA5C0D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DE41FDF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3A77C1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B503C2D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2021383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576030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B5ED8BF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50ADC983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618944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7FD8B5C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4D83645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75A6B37B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7A53193B" wp14:editId="60FBDCD3">
            <wp:extent cx="2521142" cy="2396067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5B4A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1AFAE50D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2631DBEC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61CEA90D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0383A07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18170460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460F849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C5E1A53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2124C5F6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1ACB1FBF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7D8DB0C2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55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56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3FC3028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3744DF38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834299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42C027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1768223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0F589A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36AE6DD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CB87DF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CC6252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708416" behindDoc="1" locked="0" layoutInCell="1" allowOverlap="1" wp14:anchorId="3953762D" wp14:editId="51E968E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D407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DEFA8A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E2676E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4AB1F4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3DADD1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E60014A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341E3033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052BF6D6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57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02A92F36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F84D85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66BBA5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DD8E32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48EAAC1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0397D50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28893FAE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58"/>
          <w:headerReference w:type="default" r:id="rId159"/>
          <w:headerReference w:type="first" r:id="rId160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345CB2FB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634B069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0480281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594E52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6C28F923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Rafael Alejandro Martínez</w:t>
      </w:r>
    </w:p>
    <w:p w14:paraId="7AEAB56A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193E8D89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Magdalena/Santa Marta</w:t>
      </w:r>
    </w:p>
    <w:p w14:paraId="0FC87526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842E502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9584C07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B697B44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08AAA790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5EAFA3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28D9440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3C7D42A7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C72CD9F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B47152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102F1C1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9012D43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026B1801" wp14:editId="618491EA">
            <wp:extent cx="2521142" cy="239606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4D5D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3DCECEEA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1E4B0AA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D5A326F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84DD3E0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2CC5DC1E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3D9A370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603DCFFF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3E615C47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381DE630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6E148378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61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62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2404901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5E18F283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7E1C66D9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22A29C2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534E423D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C4FFA7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2348C56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9C9EB5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2564A2A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710464" behindDoc="1" locked="0" layoutInCell="1" allowOverlap="1" wp14:anchorId="35DE96A7" wp14:editId="37464A9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7F3C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5FF7D1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56FDCB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F7312C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CA41BE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ECF7549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27D361D7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735D335E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63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59889B2D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8B5FB4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8754B7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6DC5C43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ECC35E1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B3BD3C7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0138475F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64"/>
          <w:headerReference w:type="default" r:id="rId165"/>
          <w:headerReference w:type="first" r:id="rId166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6716C55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6F9CFBB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47246E4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F1692BC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00082485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Rodrigo Armando Lara Sánchez</w:t>
      </w:r>
    </w:p>
    <w:p w14:paraId="536DBD36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3400919E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Huila/Neiva</w:t>
      </w:r>
    </w:p>
    <w:p w14:paraId="14DF2913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50378D1A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E2CF80E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E353A95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7B152597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5500C49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1AF4453B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2810B3E3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3D1E1EF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5D558D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24BD900A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74B8D00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1EA7D54D" wp14:editId="27AEB408">
            <wp:extent cx="2521142" cy="239606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D09C6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1A1CC36E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C8205E9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0329A945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704F6593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0F8AA5F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4EACD38E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73CCEA5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52D06489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1FADB862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66874E8E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67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68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6FDD9E4F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240F3F27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77F677C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455E31D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49AAB41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4CB8590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7ECFA96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FA37257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C667934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712512" behindDoc="1" locked="0" layoutInCell="1" allowOverlap="1" wp14:anchorId="743D4E33" wp14:editId="6EEDFCA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494A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C06F56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2012F23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27A067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E56D847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4B3D57D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1211F102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55578FF9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69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1B3B30C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48CB1CA8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317351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1C5DA2CE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4F3B89AF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3A1DD80A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25F5CCD4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70"/>
          <w:headerReference w:type="default" r:id="rId171"/>
          <w:headerReference w:type="first" r:id="rId172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61BFA8A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lastRenderedPageBreak/>
        <w:t>Bogotá D.C. Noviembre de 2016</w:t>
      </w:r>
    </w:p>
    <w:p w14:paraId="10B5B4A9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5E06E6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DF7D89B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noProof/>
          <w:lang w:val="es-CO"/>
        </w:rPr>
      </w:pPr>
      <w:r w:rsidRPr="003F4659">
        <w:rPr>
          <w:rFonts w:ascii="Helvetica" w:hAnsi="Helvetica" w:cs="Helvetica"/>
          <w:b/>
          <w:noProof/>
          <w:lang w:val="es-CO"/>
        </w:rPr>
        <w:t>Doctor</w:t>
      </w:r>
    </w:p>
    <w:p w14:paraId="183D89D4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>
        <w:rPr>
          <w:rFonts w:ascii="Helvetica" w:hAnsi="Helvetica" w:cs="Helvetica"/>
          <w:noProof/>
          <w:lang w:val="es-CO"/>
        </w:rPr>
        <w:t>Wilmar Orlando Barbosa Rozo</w:t>
      </w:r>
    </w:p>
    <w:p w14:paraId="0BDD437D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noProof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Alcalde Municipal</w:t>
      </w:r>
    </w:p>
    <w:p w14:paraId="4272D219" w14:textId="77777777" w:rsidR="00DF12A4" w:rsidRPr="006858BA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lang w:val="es-CO"/>
        </w:rPr>
      </w:pPr>
      <w:r w:rsidRPr="00F53C58">
        <w:rPr>
          <w:rFonts w:ascii="Helvetica" w:hAnsi="Helvetica" w:cs="Helvetica"/>
          <w:noProof/>
          <w:lang w:val="es-CO"/>
        </w:rPr>
        <w:t>Meta/Villavicencio</w:t>
      </w:r>
    </w:p>
    <w:p w14:paraId="49F2F20E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083CEF49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24B4821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3BEF532B" w14:textId="77777777" w:rsidR="00DF12A4" w:rsidRPr="003F4659" w:rsidRDefault="00DF12A4" w:rsidP="0037707A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Ref</w:t>
      </w:r>
      <w:r>
        <w:rPr>
          <w:rFonts w:ascii="Helvetica" w:hAnsi="Helvetica" w:cs="Helvetica"/>
          <w:b/>
          <w:lang w:val="es-CO"/>
        </w:rPr>
        <w:t>erencia</w:t>
      </w:r>
      <w:r w:rsidRPr="003F4659">
        <w:rPr>
          <w:rFonts w:ascii="Helvetica" w:hAnsi="Helvetica" w:cs="Helvetica"/>
          <w:b/>
          <w:lang w:val="es-CO"/>
        </w:rPr>
        <w:t>: Carta Presentación Persépolis.</w:t>
      </w:r>
    </w:p>
    <w:p w14:paraId="675675E8" w14:textId="77777777" w:rsidR="00DF12A4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7AF62496" w14:textId="77777777" w:rsidR="00DF12A4" w:rsidRPr="003F4659" w:rsidRDefault="00DF12A4" w:rsidP="008B7469">
      <w:pPr>
        <w:pStyle w:val="NormalWeb"/>
        <w:spacing w:before="0" w:beforeAutospacing="0" w:after="0" w:afterAutospacing="0"/>
        <w:jc w:val="both"/>
        <w:rPr>
          <w:rFonts w:ascii="Helvetica" w:hAnsi="Helvetica" w:cs="Helvetica"/>
          <w:b/>
          <w:lang w:val="es-CO"/>
        </w:rPr>
      </w:pPr>
    </w:p>
    <w:p w14:paraId="4FE6907E" w14:textId="77777777" w:rsidR="00DF12A4" w:rsidRPr="003F4659" w:rsidRDefault="00DF12A4" w:rsidP="0021622C">
      <w:pPr>
        <w:jc w:val="both"/>
        <w:rPr>
          <w:rFonts w:ascii="Helvetica" w:hAnsi="Helvetica" w:cs="Helvetica"/>
          <w:b/>
          <w:lang w:val="es-ES"/>
        </w:rPr>
      </w:pPr>
      <w:r w:rsidRPr="003F4659">
        <w:rPr>
          <w:rFonts w:ascii="Helvetica" w:hAnsi="Helvetica" w:cs="Helvetica"/>
          <w:b/>
          <w:lang w:val="es-ES"/>
        </w:rPr>
        <w:t>Apreciado Doctor:</w:t>
      </w:r>
    </w:p>
    <w:p w14:paraId="5B42114E" w14:textId="77777777" w:rsidR="00DF12A4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109ECDE2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374D03D6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2098ED14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25CBE4EB" w14:textId="77777777" w:rsidR="00DF12A4" w:rsidRPr="003F4659" w:rsidRDefault="00DF12A4" w:rsidP="00AA4627">
      <w:pPr>
        <w:jc w:val="center"/>
        <w:rPr>
          <w:rFonts w:ascii="Helvetica" w:hAnsi="Helvetica" w:cs="Helvetica"/>
          <w:i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inline distT="0" distB="0" distL="0" distR="0" wp14:anchorId="3B036652" wp14:editId="0C7919CE">
            <wp:extent cx="2521142" cy="2396067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9DE3F" w14:textId="77777777" w:rsidR="00DF12A4" w:rsidRPr="003F4659" w:rsidRDefault="00DF12A4" w:rsidP="0021622C">
      <w:pPr>
        <w:jc w:val="both"/>
        <w:rPr>
          <w:rFonts w:ascii="Helvetica" w:hAnsi="Helvetica" w:cs="Helvetica"/>
        </w:rPr>
      </w:pPr>
    </w:p>
    <w:p w14:paraId="6D6FC650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 xml:space="preserve">Persépolis ¨Ciudades Inteligentes¨ </w:t>
      </w:r>
      <w:r w:rsidRPr="003F4659">
        <w:rPr>
          <w:rFonts w:ascii="Helvetica" w:hAnsi="Helvetica" w:cs="Helvetica"/>
          <w:lang w:val="es-ES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7417EA70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5489C2CC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4402EC8B" w14:textId="77777777" w:rsidR="00DF12A4" w:rsidRDefault="00DF12A4" w:rsidP="003F44AF">
      <w:pPr>
        <w:jc w:val="both"/>
        <w:rPr>
          <w:rFonts w:ascii="Helvetica" w:hAnsi="Helvetica" w:cs="Helvetica"/>
          <w:lang w:val="es-ES"/>
        </w:rPr>
      </w:pPr>
    </w:p>
    <w:p w14:paraId="3F396192" w14:textId="77777777" w:rsidR="00DF12A4" w:rsidRPr="003F4659" w:rsidRDefault="00DF12A4" w:rsidP="003F44A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lang w:val="es-ES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</w:p>
    <w:p w14:paraId="1760E60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B662330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  <w:r w:rsidRPr="003F4659">
        <w:rPr>
          <w:rFonts w:ascii="Helvetica" w:hAnsi="Helvetica" w:cs="Helvetica"/>
          <w:lang w:val="es-CO"/>
        </w:rPr>
        <w:t xml:space="preserve">Le invitamos a comunicarse con </w:t>
      </w:r>
      <w:r w:rsidRPr="003F4659">
        <w:rPr>
          <w:rFonts w:ascii="Helvetica" w:hAnsi="Helvetica" w:cs="Helvetica"/>
          <w:b/>
          <w:lang w:val="es-CO"/>
        </w:rPr>
        <w:t>Persépolis ¨Ciudades Inteligentes¨</w:t>
      </w:r>
      <w:r w:rsidRPr="003F4659">
        <w:rPr>
          <w:rFonts w:ascii="Helvetica" w:hAnsi="Helvetica" w:cs="Helvetica"/>
          <w:lang w:val="es-CO"/>
        </w:rPr>
        <w:t xml:space="preserve"> por l</w:t>
      </w:r>
      <w:r>
        <w:rPr>
          <w:rFonts w:ascii="Helvetica" w:hAnsi="Helvetica" w:cs="Helvetica"/>
          <w:lang w:val="es-CO"/>
        </w:rPr>
        <w:t>os siguientes medios</w:t>
      </w:r>
      <w:r w:rsidRPr="003F4659">
        <w:rPr>
          <w:rFonts w:ascii="Helvetica" w:hAnsi="Helvetica" w:cs="Helvetica"/>
          <w:lang w:val="es-CO"/>
        </w:rPr>
        <w:t xml:space="preserve">, donde le atenderemos para aclarar todas sus inquietudes, esperando coordinar una pronta reunión con </w:t>
      </w:r>
      <w:r>
        <w:rPr>
          <w:rFonts w:ascii="Helvetica" w:hAnsi="Helvetica" w:cs="Helvetica"/>
          <w:lang w:val="es-CO"/>
        </w:rPr>
        <w:t>uste</w:t>
      </w:r>
      <w:r w:rsidRPr="003F4659">
        <w:rPr>
          <w:rFonts w:ascii="Helvetica" w:hAnsi="Helvetica" w:cs="Helvetica"/>
          <w:lang w:val="es-CO"/>
        </w:rPr>
        <w:t>d y su equipo</w:t>
      </w:r>
      <w:r w:rsidRPr="003F4659">
        <w:rPr>
          <w:rFonts w:ascii="Helvetica" w:hAnsi="Helvetica" w:cs="Helvetica"/>
          <w:lang w:val="es-VE"/>
        </w:rPr>
        <w:t xml:space="preserve"> de trabajo.</w:t>
      </w:r>
    </w:p>
    <w:p w14:paraId="1860D78F" w14:textId="77777777" w:rsidR="00DF12A4" w:rsidRPr="003F4659" w:rsidRDefault="00DF12A4">
      <w:pPr>
        <w:jc w:val="both"/>
        <w:rPr>
          <w:rFonts w:ascii="Helvetica" w:hAnsi="Helvetica" w:cs="Helvetica"/>
          <w:lang w:val="es-VE"/>
        </w:rPr>
      </w:pPr>
    </w:p>
    <w:p w14:paraId="563A4ACF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Teléfono</w:t>
      </w:r>
      <w:r w:rsidRPr="003F4659">
        <w:rPr>
          <w:rFonts w:ascii="Helvetica" w:hAnsi="Helvetica" w:cs="Helvetica"/>
          <w:lang w:val="es-ES"/>
        </w:rPr>
        <w:t xml:space="preserve">: 1 691 29 71 </w:t>
      </w:r>
    </w:p>
    <w:p w14:paraId="1554DA71" w14:textId="77777777" w:rsidR="00DF12A4" w:rsidRPr="003F4659" w:rsidRDefault="00DF12A4" w:rsidP="00056DDF">
      <w:pPr>
        <w:jc w:val="both"/>
        <w:rPr>
          <w:rFonts w:ascii="Helvetica" w:hAnsi="Helvetica" w:cs="Helvetica"/>
          <w:lang w:val="es-ES"/>
        </w:rPr>
      </w:pPr>
      <w:r w:rsidRPr="003F4659">
        <w:rPr>
          <w:rFonts w:ascii="Helvetica" w:hAnsi="Helvetica" w:cs="Helvetica"/>
          <w:b/>
          <w:lang w:val="es-ES"/>
        </w:rPr>
        <w:t>E</w:t>
      </w:r>
      <w:r>
        <w:rPr>
          <w:rFonts w:ascii="Helvetica" w:hAnsi="Helvetica" w:cs="Helvetica"/>
          <w:b/>
          <w:lang w:val="es-ES"/>
        </w:rPr>
        <w:t>-</w:t>
      </w:r>
      <w:r w:rsidRPr="003F4659">
        <w:rPr>
          <w:rFonts w:ascii="Helvetica" w:hAnsi="Helvetica" w:cs="Helvetica"/>
          <w:b/>
          <w:lang w:val="es-ES"/>
        </w:rPr>
        <w:t>mail:</w:t>
      </w:r>
      <w:r w:rsidRPr="003F4659">
        <w:rPr>
          <w:rFonts w:ascii="Helvetica" w:hAnsi="Helvetica" w:cs="Helvetica"/>
          <w:lang w:val="es-ES"/>
        </w:rPr>
        <w:t xml:space="preserve"> </w:t>
      </w:r>
      <w:hyperlink r:id="rId173" w:history="1">
        <w:r w:rsidRPr="003F4659">
          <w:rPr>
            <w:rStyle w:val="Hipervnculo"/>
            <w:rFonts w:ascii="Helvetica" w:hAnsi="Helvetica" w:cs="Helvetica"/>
            <w:lang w:val="es-ES"/>
          </w:rPr>
          <w:t>info@persepolis.tech</w:t>
        </w:r>
      </w:hyperlink>
      <w:r w:rsidRPr="003F4659">
        <w:rPr>
          <w:rFonts w:ascii="Helvetica" w:hAnsi="Helvetica" w:cs="Helvetica"/>
          <w:lang w:val="es-ES"/>
        </w:rPr>
        <w:t xml:space="preserve"> / </w:t>
      </w:r>
      <w:hyperlink r:id="rId174" w:history="1">
        <w:r w:rsidRPr="003F4659">
          <w:rPr>
            <w:rStyle w:val="Hipervnculo"/>
            <w:rFonts w:ascii="Helvetica" w:hAnsi="Helvetica" w:cs="Helvetica"/>
            <w:lang w:val="es-ES"/>
          </w:rPr>
          <w:t>rrss@persepolis.tech</w:t>
        </w:r>
      </w:hyperlink>
      <w:r w:rsidRPr="003F4659">
        <w:rPr>
          <w:rFonts w:ascii="Helvetica" w:hAnsi="Helvetica" w:cs="Helvetica"/>
          <w:lang w:val="es-ES"/>
        </w:rPr>
        <w:t xml:space="preserve"> </w:t>
      </w:r>
    </w:p>
    <w:p w14:paraId="734CE276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b/>
          <w:lang w:val="es-CO"/>
        </w:rPr>
        <w:t>Pá</w:t>
      </w:r>
      <w:r w:rsidRPr="003F4659">
        <w:rPr>
          <w:rFonts w:ascii="Helvetica" w:hAnsi="Helvetica" w:cs="Helvetica"/>
          <w:b/>
          <w:lang w:val="es-CO"/>
        </w:rPr>
        <w:t>gina web</w:t>
      </w:r>
      <w:r w:rsidRPr="003F4659">
        <w:rPr>
          <w:rFonts w:ascii="Helvetica" w:hAnsi="Helvetica" w:cs="Helvetica"/>
          <w:lang w:val="es-CO"/>
        </w:rPr>
        <w:t>: http://persepolis.tech</w:t>
      </w:r>
    </w:p>
    <w:p w14:paraId="6798B8A8" w14:textId="77777777" w:rsidR="00DF12A4" w:rsidRPr="003F4659" w:rsidRDefault="00DF12A4">
      <w:pPr>
        <w:jc w:val="both"/>
        <w:rPr>
          <w:rFonts w:ascii="Helvetica" w:hAnsi="Helvetica" w:cs="Helvetica"/>
          <w:color w:val="16191F"/>
          <w:lang w:val="es-ES"/>
        </w:rPr>
      </w:pPr>
      <w:r w:rsidRPr="003F4659">
        <w:rPr>
          <w:rFonts w:ascii="Helvetica" w:hAnsi="Helvetica" w:cs="Helvetica"/>
          <w:b/>
          <w:lang w:val="es-CO"/>
        </w:rPr>
        <w:t>Redes sociales:</w:t>
      </w:r>
      <w:r w:rsidRPr="003F4659">
        <w:rPr>
          <w:rFonts w:ascii="Helvetica" w:hAnsi="Helvetica" w:cs="Helvetica"/>
          <w:lang w:val="es-CO"/>
        </w:rPr>
        <w:t xml:space="preserve"> </w:t>
      </w:r>
      <w:r w:rsidRPr="003F4659">
        <w:rPr>
          <w:rFonts w:ascii="Helvetica" w:hAnsi="Helvetica" w:cs="Helvetica"/>
          <w:color w:val="16191F"/>
          <w:lang w:val="es-ES"/>
        </w:rPr>
        <w:t>@persepolistech</w:t>
      </w:r>
    </w:p>
    <w:p w14:paraId="68F10588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16E1FF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lang w:val="es-CO"/>
        </w:rPr>
        <w:t>Agradeciendo su atención y esperando realizar un trabajo interinstitucional que represente el crecimiento de su gestión, me despido.</w:t>
      </w:r>
    </w:p>
    <w:p w14:paraId="78CC9C8B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5C9E7695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>
        <w:rPr>
          <w:rFonts w:ascii="Helvetica" w:hAnsi="Helvetica" w:cs="Helvetica"/>
          <w:lang w:val="es-CO"/>
        </w:rPr>
        <w:t>Atentamente,</w:t>
      </w:r>
    </w:p>
    <w:p w14:paraId="463821B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7271954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0A77FEE3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  <w:r w:rsidRPr="003F4659">
        <w:rPr>
          <w:rFonts w:ascii="Helvetica" w:hAnsi="Helvetica" w:cs="Helvetica"/>
          <w:noProof/>
          <w:lang w:val="es-ES" w:eastAsia="es-ES"/>
        </w:rPr>
        <w:drawing>
          <wp:anchor distT="0" distB="0" distL="114300" distR="114300" simplePos="0" relativeHeight="251714560" behindDoc="1" locked="0" layoutInCell="1" allowOverlap="1" wp14:anchorId="1CDFA84A" wp14:editId="4B47D80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A1252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3E1DB50C" w14:textId="77777777" w:rsidR="00DF12A4" w:rsidRPr="003F4659" w:rsidRDefault="00DF12A4">
      <w:pPr>
        <w:jc w:val="both"/>
        <w:rPr>
          <w:rFonts w:ascii="Helvetica" w:hAnsi="Helvetica" w:cs="Helvetica"/>
          <w:lang w:val="es-CO"/>
        </w:rPr>
      </w:pPr>
    </w:p>
    <w:p w14:paraId="14B75E5C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59ABB075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2A9D6BD2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743E1FAB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 xml:space="preserve">JAMES GUSTAVO ARANA REYES. </w:t>
      </w:r>
    </w:p>
    <w:p w14:paraId="0E51CECC" w14:textId="77777777" w:rsidR="00DF12A4" w:rsidRPr="003F4659" w:rsidRDefault="00DF12A4" w:rsidP="00B167DD">
      <w:pPr>
        <w:jc w:val="both"/>
        <w:rPr>
          <w:rFonts w:ascii="Helvetica" w:hAnsi="Helvetica" w:cs="Helvetica"/>
          <w:b/>
          <w:lang w:val="es-CO"/>
        </w:rPr>
      </w:pPr>
      <w:r w:rsidRPr="003F4659">
        <w:rPr>
          <w:rFonts w:ascii="Helvetica" w:hAnsi="Helvetica" w:cs="Helvetica"/>
          <w:b/>
          <w:lang w:val="es-CO"/>
        </w:rPr>
        <w:t>Gerente Persépolis</w:t>
      </w:r>
    </w:p>
    <w:p w14:paraId="73771C55" w14:textId="77777777" w:rsidR="00DF12A4" w:rsidRPr="003F4659" w:rsidRDefault="009028E3" w:rsidP="00B167DD">
      <w:pPr>
        <w:jc w:val="both"/>
        <w:rPr>
          <w:rFonts w:ascii="Helvetica" w:hAnsi="Helvetica" w:cs="Helvetica"/>
          <w:b/>
          <w:lang w:val="es-CO"/>
        </w:rPr>
      </w:pPr>
      <w:hyperlink r:id="rId175" w:history="1">
        <w:r w:rsidR="00DF12A4" w:rsidRPr="003F4659">
          <w:rPr>
            <w:rStyle w:val="Hipervnculo"/>
            <w:rFonts w:ascii="Helvetica" w:hAnsi="Helvetica" w:cs="Helvetica"/>
            <w:b/>
            <w:lang w:val="es-CO"/>
          </w:rPr>
          <w:t>gustavo.arana@persepolis.tech</w:t>
        </w:r>
      </w:hyperlink>
    </w:p>
    <w:p w14:paraId="3B86D9DF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3F61168E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0AAB1790" w14:textId="77777777" w:rsidR="00DF12A4" w:rsidRPr="003F4659" w:rsidRDefault="00DF12A4" w:rsidP="008B7469">
      <w:pPr>
        <w:jc w:val="both"/>
        <w:rPr>
          <w:rFonts w:ascii="Helvetica" w:hAnsi="Helvetica" w:cs="Helvetica"/>
          <w:lang w:val="es-CO"/>
        </w:rPr>
      </w:pPr>
    </w:p>
    <w:p w14:paraId="60B397D9" w14:textId="77777777" w:rsidR="00DF12A4" w:rsidRPr="003F4659" w:rsidRDefault="00DF12A4" w:rsidP="0021622C">
      <w:pPr>
        <w:jc w:val="both"/>
        <w:rPr>
          <w:rFonts w:ascii="Helvetica" w:hAnsi="Helvetica" w:cs="Helvetica"/>
          <w:lang w:val="es-ES"/>
        </w:rPr>
      </w:pPr>
    </w:p>
    <w:p w14:paraId="64D543EF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649C1B70" w14:textId="77777777" w:rsidR="00DF12A4" w:rsidRPr="003F4659" w:rsidRDefault="00DF12A4" w:rsidP="00204555">
      <w:pPr>
        <w:jc w:val="both"/>
        <w:rPr>
          <w:rFonts w:ascii="Helvetica" w:hAnsi="Helvetica" w:cs="Helvetica"/>
          <w:lang w:val="es-CO"/>
        </w:rPr>
      </w:pPr>
    </w:p>
    <w:p w14:paraId="53D57BF1" w14:textId="77777777" w:rsidR="00DF12A4" w:rsidRDefault="00DF12A4" w:rsidP="00C752A3">
      <w:pPr>
        <w:rPr>
          <w:rFonts w:ascii="Helvetica" w:hAnsi="Helvetica" w:cs="Helvetica"/>
          <w:i/>
          <w:lang w:val="es-CO"/>
        </w:rPr>
        <w:sectPr w:rsidR="00DF12A4" w:rsidSect="00C752A3">
          <w:headerReference w:type="even" r:id="rId176"/>
          <w:headerReference w:type="default" r:id="rId177"/>
          <w:headerReference w:type="first" r:id="rId178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 w:rsidRPr="003F4659">
        <w:rPr>
          <w:rFonts w:ascii="Helvetica" w:hAnsi="Helvetica" w:cs="Helvetica"/>
          <w:i/>
          <w:lang w:val="es-CO"/>
        </w:rPr>
        <w:t xml:space="preserve">P.D: Se adjunta Brochure de persépolis. </w:t>
      </w:r>
    </w:p>
    <w:p w14:paraId="4000A7BD" w14:textId="77777777" w:rsidR="00DF12A4" w:rsidRDefault="00DF12A4" w:rsidP="00C752A3">
      <w:pPr>
        <w:rPr>
          <w:ins w:id="16" w:author="Maria Johanna Skinner Villanueva" w:date="2016-11-25T11:51:00Z"/>
          <w:rFonts w:ascii="Helvetica" w:hAnsi="Helvetica" w:cs="Helvetica"/>
          <w:i/>
          <w:lang w:val="es-CO"/>
        </w:rPr>
      </w:pPr>
    </w:p>
    <w:p w14:paraId="37006779" w14:textId="77777777" w:rsidR="009028E3" w:rsidRDefault="009028E3" w:rsidP="00C752A3">
      <w:pPr>
        <w:rPr>
          <w:ins w:id="17" w:author="Maria Johanna Skinner Villanueva" w:date="2016-11-25T11:51:00Z"/>
          <w:rFonts w:ascii="Helvetica" w:hAnsi="Helvetica" w:cs="Helvetica"/>
          <w:i/>
          <w:lang w:val="es-CO"/>
        </w:rPr>
      </w:pPr>
    </w:p>
    <w:p w14:paraId="258E51E5" w14:textId="77777777" w:rsidR="009028E3" w:rsidRDefault="009028E3" w:rsidP="00C752A3">
      <w:pPr>
        <w:rPr>
          <w:ins w:id="18" w:author="Maria Johanna Skinner Villanueva" w:date="2016-11-25T11:51:00Z"/>
          <w:rFonts w:ascii="Helvetica" w:hAnsi="Helvetica" w:cs="Helvetica"/>
          <w:i/>
          <w:lang w:val="es-CO"/>
        </w:rPr>
      </w:pPr>
    </w:p>
    <w:p w14:paraId="5FE875DD" w14:textId="77777777" w:rsidR="009028E3" w:rsidRDefault="009028E3" w:rsidP="00C752A3">
      <w:pPr>
        <w:rPr>
          <w:ins w:id="19" w:author="Maria Johanna Skinner Villanueva" w:date="2016-11-25T11:51:00Z"/>
          <w:rFonts w:ascii="Helvetica" w:hAnsi="Helvetica" w:cs="Helvetica"/>
          <w:i/>
          <w:lang w:val="es-CO"/>
        </w:rPr>
      </w:pPr>
    </w:p>
    <w:p w14:paraId="73FE778C" w14:textId="77777777" w:rsidR="009028E3" w:rsidRDefault="009028E3" w:rsidP="00C752A3">
      <w:pPr>
        <w:rPr>
          <w:ins w:id="20" w:author="Maria Johanna Skinner Villanueva" w:date="2016-11-25T11:51:00Z"/>
          <w:rFonts w:ascii="Helvetica" w:hAnsi="Helvetica" w:cs="Helvetica"/>
          <w:i/>
          <w:lang w:val="es-CO"/>
        </w:rPr>
      </w:pPr>
    </w:p>
    <w:p w14:paraId="043D3504" w14:textId="77777777" w:rsidR="009028E3" w:rsidRDefault="009028E3" w:rsidP="00C752A3">
      <w:pPr>
        <w:rPr>
          <w:ins w:id="21" w:author="Maria Johanna Skinner Villanueva" w:date="2016-11-25T11:51:00Z"/>
          <w:rFonts w:ascii="Helvetica" w:hAnsi="Helvetica" w:cs="Helvetica"/>
          <w:i/>
          <w:lang w:val="es-CO"/>
        </w:rPr>
      </w:pPr>
    </w:p>
    <w:p w14:paraId="3B27975F" w14:textId="78E6E4D6" w:rsidR="009028E3" w:rsidRPr="003F4659" w:rsidRDefault="009028E3" w:rsidP="00C752A3">
      <w:pPr>
        <w:rPr>
          <w:rFonts w:ascii="Helvetica" w:hAnsi="Helvetica" w:cs="Helvetica"/>
          <w:i/>
          <w:lang w:val="es-CO"/>
        </w:rPr>
      </w:pPr>
      <w:ins w:id="22" w:author="Maria Johanna Skinner Villanueva" w:date="2016-11-25T11:51:00Z">
        <w:r>
          <w:rPr>
            <w:rFonts w:ascii="Helvetica" w:hAnsi="Helvetica" w:cs="Helvetica"/>
            <w:i/>
            <w:lang w:val="es-CO"/>
          </w:rPr>
          <w:t>Generar una carta para el GOBERNADOR DE GUAVIARE.</w:t>
        </w:r>
      </w:ins>
      <w:bookmarkStart w:id="23" w:name="_GoBack"/>
      <w:bookmarkEnd w:id="23"/>
    </w:p>
    <w:sectPr w:rsidR="009028E3" w:rsidRPr="003F4659" w:rsidSect="00DF12A4">
      <w:headerReference w:type="even" r:id="rId179"/>
      <w:headerReference w:type="default" r:id="rId180"/>
      <w:headerReference w:type="first" r:id="rId181"/>
      <w:type w:val="continuous"/>
      <w:pgSz w:w="12240" w:h="15840" w:code="1"/>
      <w:pgMar w:top="1440" w:right="1440" w:bottom="1440" w:left="1440" w:header="1854" w:footer="720" w:gutter="0"/>
      <w:pgNumType w:start="1"/>
      <w:cols w:space="720"/>
      <w:docGrid w:linePitch="40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Maria Johanna Skinner Villanueva" w:date="2016-11-25T11:48:00Z" w:initials="MS">
    <w:p w14:paraId="72FC2312" w14:textId="4E6817BC" w:rsidR="00E823D2" w:rsidRDefault="00E823D2">
      <w:pPr>
        <w:pStyle w:val="Textocomentario"/>
      </w:pPr>
      <w:r>
        <w:rPr>
          <w:rStyle w:val="Refdecomentario"/>
        </w:rPr>
        <w:annotationRef/>
      </w:r>
      <w:r>
        <w:t xml:space="preserve">Revisar que todos los Alcaldes Correspondan a la ciudad </w:t>
      </w:r>
    </w:p>
  </w:comment>
  <w:comment w:id="1" w:author="Maria Johanna Skinner Villanueva" w:date="2016-11-25T11:49:00Z" w:initials="MS">
    <w:p w14:paraId="1E385B44" w14:textId="210573BA" w:rsidR="00B07FEA" w:rsidRDefault="00B07FEA">
      <w:pPr>
        <w:pStyle w:val="Textocomentario"/>
      </w:pPr>
      <w:r>
        <w:rPr>
          <w:rStyle w:val="Refdecomentario"/>
        </w:rPr>
        <w:annotationRef/>
      </w:r>
      <w:r w:rsidR="00E823D2">
        <w:t xml:space="preserve">Estandar: </w:t>
      </w:r>
    </w:p>
    <w:p w14:paraId="0A635D78" w14:textId="403F1F59" w:rsidR="00E823D2" w:rsidRDefault="00E823D2">
      <w:pPr>
        <w:pStyle w:val="Textocomentario"/>
      </w:pPr>
      <w:r>
        <w:t xml:space="preserve">Alcalde de la ciudad </w:t>
      </w:r>
    </w:p>
    <w:p w14:paraId="693563B6" w14:textId="50A27831" w:rsidR="00E823D2" w:rsidRDefault="00E823D2">
      <w:pPr>
        <w:pStyle w:val="Textocomentario"/>
      </w:pPr>
      <w:r>
        <w:t>Abajo: Nombre del departamento</w:t>
      </w:r>
    </w:p>
  </w:comment>
  <w:comment w:id="2" w:author="Maria Johanna Skinner Villanueva" w:date="2016-11-25T11:46:00Z" w:initials="MS">
    <w:p w14:paraId="731212CC" w14:textId="77777777" w:rsidR="00B07FEA" w:rsidRDefault="00B07FEA">
      <w:pPr>
        <w:pStyle w:val="Textocomentario"/>
      </w:pPr>
      <w:r>
        <w:rPr>
          <w:rStyle w:val="Refdecomentario"/>
        </w:rPr>
        <w:annotationRef/>
      </w:r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143E8EB" w14:textId="77777777" w:rsidR="00025B25" w:rsidRDefault="00025B25" w:rsidP="00747CE0">
      <w:r>
        <w:separator/>
      </w:r>
    </w:p>
  </w:endnote>
  <w:endnote w:type="continuationSeparator" w:id="0">
    <w:p w14:paraId="37A4530A" w14:textId="77777777" w:rsidR="00025B25" w:rsidRDefault="00025B25" w:rsidP="00747C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D9FFDB" w14:textId="77777777" w:rsidR="00025B25" w:rsidRDefault="00025B25" w:rsidP="00747CE0">
      <w:r>
        <w:separator/>
      </w:r>
    </w:p>
  </w:footnote>
  <w:footnote w:type="continuationSeparator" w:id="0">
    <w:p w14:paraId="04B65EF9" w14:textId="77777777" w:rsidR="00025B25" w:rsidRDefault="00025B25" w:rsidP="00747C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CC96B4B" w14:textId="77777777" w:rsidR="00DF12A4" w:rsidRDefault="009028E3">
    <w:pPr>
      <w:pStyle w:val="Encabezado"/>
    </w:pPr>
    <w:r>
      <w:rPr>
        <w:noProof/>
      </w:rPr>
      <w:pict w14:anchorId="116CF48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margin-left:0;margin-top:0;width:612pt;height:11in;z-index:-2517007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34DC658" w14:textId="77777777" w:rsidR="00DF12A4" w:rsidRDefault="009028E3">
    <w:pPr>
      <w:pStyle w:val="Encabezado"/>
    </w:pPr>
    <w:r>
      <w:rPr>
        <w:noProof/>
      </w:rPr>
      <w:pict w14:anchorId="34FC81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2" type="#_x0000_t75" style="position:absolute;margin-left:0;margin-top:0;width:612pt;height:11in;z-index:-2516915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251A289" w14:textId="77777777" w:rsidR="00DF12A4" w:rsidRDefault="009028E3">
    <w:pPr>
      <w:pStyle w:val="Encabezado"/>
    </w:pPr>
    <w:r>
      <w:rPr>
        <w:noProof/>
      </w:rPr>
      <w:pict w14:anchorId="55F705C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1" type="#_x0000_t75" style="position:absolute;margin-left:-1in;margin-top:-108.4pt;width:612pt;height:11in;z-index:-2516925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33974DB" w14:textId="77777777" w:rsidR="00DF12A4" w:rsidRDefault="009028E3">
    <w:pPr>
      <w:pStyle w:val="Encabezado"/>
    </w:pPr>
    <w:r>
      <w:rPr>
        <w:noProof/>
      </w:rPr>
      <w:pict w14:anchorId="00A5B6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3" type="#_x0000_t75" style="position:absolute;margin-left:0;margin-top:0;width:612pt;height:11in;z-index:-2516904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0ECB25" w14:textId="77777777" w:rsidR="00DF12A4" w:rsidRDefault="009028E3">
    <w:pPr>
      <w:pStyle w:val="Encabezado"/>
    </w:pPr>
    <w:r>
      <w:rPr>
        <w:noProof/>
      </w:rPr>
      <w:pict w14:anchorId="7063AF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5" type="#_x0000_t75" style="position:absolute;margin-left:0;margin-top:0;width:612pt;height:11in;z-index:-2516884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A953CA6" w14:textId="77777777" w:rsidR="00DF12A4" w:rsidRDefault="009028E3">
    <w:pPr>
      <w:pStyle w:val="Encabezado"/>
    </w:pPr>
    <w:r>
      <w:rPr>
        <w:noProof/>
      </w:rPr>
      <w:pict w14:anchorId="3B4E66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4" type="#_x0000_t75" style="position:absolute;margin-left:-1in;margin-top:-108.4pt;width:612pt;height:11in;z-index:-2516894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26954C0" w14:textId="77777777" w:rsidR="00DF12A4" w:rsidRDefault="009028E3">
    <w:pPr>
      <w:pStyle w:val="Encabezado"/>
    </w:pPr>
    <w:r>
      <w:rPr>
        <w:noProof/>
      </w:rPr>
      <w:pict w14:anchorId="49BA850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6" type="#_x0000_t75" style="position:absolute;margin-left:0;margin-top:0;width:612pt;height:11in;z-index:-2516874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934794F" w14:textId="77777777" w:rsidR="00DF12A4" w:rsidRDefault="009028E3">
    <w:pPr>
      <w:pStyle w:val="Encabezado"/>
    </w:pPr>
    <w:r>
      <w:rPr>
        <w:noProof/>
      </w:rPr>
      <w:pict w14:anchorId="138D7B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0;margin-top:0;width:612pt;height:11in;z-index:-2516853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68BACCF" w14:textId="77777777" w:rsidR="00DF12A4" w:rsidRDefault="009028E3">
    <w:pPr>
      <w:pStyle w:val="Encabezado"/>
    </w:pPr>
    <w:r>
      <w:rPr>
        <w:noProof/>
      </w:rPr>
      <w:pict w14:anchorId="35C920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7" type="#_x0000_t75" style="position:absolute;margin-left:-1in;margin-top:-108.4pt;width:612pt;height:11in;z-index:-2516864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786E935" w14:textId="77777777" w:rsidR="00DF12A4" w:rsidRDefault="009028E3">
    <w:pPr>
      <w:pStyle w:val="Encabezado"/>
    </w:pPr>
    <w:r>
      <w:rPr>
        <w:noProof/>
      </w:rPr>
      <w:pict w14:anchorId="7FF066E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9" type="#_x0000_t75" style="position:absolute;margin-left:0;margin-top:0;width:612pt;height:11in;z-index:-2516843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BF493F" w14:textId="77777777" w:rsidR="00DF12A4" w:rsidRDefault="009028E3">
    <w:pPr>
      <w:pStyle w:val="Encabezado"/>
    </w:pPr>
    <w:r>
      <w:rPr>
        <w:noProof/>
      </w:rPr>
      <w:pict w14:anchorId="44A974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1" type="#_x0000_t75" style="position:absolute;margin-left:0;margin-top:0;width:612pt;height:11in;z-index:-2516823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D15F103" w14:textId="77777777" w:rsidR="00DF12A4" w:rsidRDefault="009028E3">
    <w:pPr>
      <w:pStyle w:val="Encabezado"/>
    </w:pPr>
    <w:r>
      <w:rPr>
        <w:noProof/>
      </w:rPr>
      <w:pict w14:anchorId="1BEE8BE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-1in;margin-top:-108.4pt;width:612pt;height:11in;z-index:-2517017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366554D" w14:textId="77777777" w:rsidR="00DF12A4" w:rsidRDefault="009028E3">
    <w:pPr>
      <w:pStyle w:val="Encabezado"/>
    </w:pPr>
    <w:r>
      <w:rPr>
        <w:noProof/>
      </w:rPr>
      <w:pict w14:anchorId="33DAD9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-1in;margin-top:-108.4pt;width:612pt;height:11in;z-index:-2516833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0B53D6" w14:textId="77777777" w:rsidR="00DF12A4" w:rsidRDefault="009028E3">
    <w:pPr>
      <w:pStyle w:val="Encabezado"/>
    </w:pPr>
    <w:r>
      <w:rPr>
        <w:noProof/>
      </w:rPr>
      <w:pict w14:anchorId="6DDEDC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0;margin-top:0;width:612pt;height:11in;z-index:-2516812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04ABB3E" w14:textId="77777777" w:rsidR="00DF12A4" w:rsidRDefault="009028E3">
    <w:pPr>
      <w:pStyle w:val="Encabezado"/>
    </w:pPr>
    <w:r>
      <w:rPr>
        <w:noProof/>
      </w:rPr>
      <w:pict w14:anchorId="19B0B77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4" type="#_x0000_t75" style="position:absolute;margin-left:0;margin-top:0;width:612pt;height:11in;z-index:-2516792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0F2DC40" w14:textId="77777777" w:rsidR="00DF12A4" w:rsidRDefault="009028E3">
    <w:pPr>
      <w:pStyle w:val="Encabezado"/>
    </w:pPr>
    <w:r>
      <w:rPr>
        <w:noProof/>
      </w:rPr>
      <w:pict w14:anchorId="2B7BD8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3" type="#_x0000_t75" style="position:absolute;margin-left:-1in;margin-top:-108.4pt;width:612pt;height:11in;z-index:-2516802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57CD404" w14:textId="77777777" w:rsidR="00DF12A4" w:rsidRDefault="009028E3">
    <w:pPr>
      <w:pStyle w:val="Encabezado"/>
    </w:pPr>
    <w:r>
      <w:rPr>
        <w:noProof/>
      </w:rPr>
      <w:pict w14:anchorId="492D992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5" type="#_x0000_t75" style="position:absolute;margin-left:0;margin-top:0;width:612pt;height:11in;z-index:-2516782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A9D1A1A" w14:textId="77777777" w:rsidR="00DF12A4" w:rsidRDefault="009028E3">
    <w:pPr>
      <w:pStyle w:val="Encabezado"/>
    </w:pPr>
    <w:r>
      <w:rPr>
        <w:noProof/>
      </w:rPr>
      <w:pict w14:anchorId="7558D07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7" type="#_x0000_t75" style="position:absolute;margin-left:0;margin-top:0;width:612pt;height:11in;z-index:-2516761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BCAA18" w14:textId="77777777" w:rsidR="00DF12A4" w:rsidRDefault="009028E3">
    <w:pPr>
      <w:pStyle w:val="Encabezado"/>
    </w:pPr>
    <w:r>
      <w:rPr>
        <w:noProof/>
      </w:rPr>
      <w:pict w14:anchorId="6B4275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6" type="#_x0000_t75" style="position:absolute;margin-left:-1in;margin-top:-108.4pt;width:612pt;height:11in;z-index:-2516771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9D40FDB" w14:textId="77777777" w:rsidR="00DF12A4" w:rsidRDefault="009028E3">
    <w:pPr>
      <w:pStyle w:val="Encabezado"/>
    </w:pPr>
    <w:r>
      <w:rPr>
        <w:noProof/>
      </w:rPr>
      <w:pict w14:anchorId="6FB5686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8" type="#_x0000_t75" style="position:absolute;margin-left:0;margin-top:0;width:612pt;height:11in;z-index:-2516751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255D50C" w14:textId="77777777" w:rsidR="00DF12A4" w:rsidRDefault="009028E3">
    <w:pPr>
      <w:pStyle w:val="Encabezado"/>
    </w:pPr>
    <w:r>
      <w:rPr>
        <w:noProof/>
      </w:rPr>
      <w:pict w14:anchorId="1D738D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0" type="#_x0000_t75" style="position:absolute;margin-left:0;margin-top:0;width:612pt;height:11in;z-index:-2516730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D83F63" w14:textId="77777777" w:rsidR="00DF12A4" w:rsidRDefault="009028E3">
    <w:pPr>
      <w:pStyle w:val="Encabezado"/>
    </w:pPr>
    <w:r>
      <w:rPr>
        <w:noProof/>
      </w:rPr>
      <w:pict w14:anchorId="75190B8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9" type="#_x0000_t75" style="position:absolute;margin-left:-1in;margin-top:-108.4pt;width:612pt;height:11in;z-index:-2516741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986C0EE" w14:textId="77777777" w:rsidR="00DF12A4" w:rsidRDefault="009028E3">
    <w:pPr>
      <w:pStyle w:val="Encabezado"/>
    </w:pPr>
    <w:r>
      <w:rPr>
        <w:noProof/>
      </w:rPr>
      <w:pict w14:anchorId="29791B9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style="position:absolute;margin-left:0;margin-top:0;width:612pt;height:11in;z-index:-2516997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E499A83" w14:textId="77777777" w:rsidR="00DF12A4" w:rsidRDefault="009028E3">
    <w:pPr>
      <w:pStyle w:val="Encabezado"/>
    </w:pPr>
    <w:r>
      <w:rPr>
        <w:noProof/>
      </w:rPr>
      <w:pict w14:anchorId="5CDBFDA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0;margin-top:0;width:612pt;height:11in;z-index:-2516720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9F325CD" w14:textId="77777777" w:rsidR="00DF12A4" w:rsidRDefault="009028E3">
    <w:pPr>
      <w:pStyle w:val="Encabezado"/>
    </w:pPr>
    <w:r>
      <w:rPr>
        <w:noProof/>
      </w:rPr>
      <w:pict w14:anchorId="7E9DDD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3" type="#_x0000_t75" style="position:absolute;margin-left:0;margin-top:0;width:612pt;height:11in;z-index:-2516700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E1CCDE2" w14:textId="77777777" w:rsidR="00DF12A4" w:rsidRDefault="009028E3">
    <w:pPr>
      <w:pStyle w:val="Encabezado"/>
    </w:pPr>
    <w:r>
      <w:rPr>
        <w:noProof/>
      </w:rPr>
      <w:pict w14:anchorId="0940E9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-1in;margin-top:-108.4pt;width:612pt;height:11in;z-index:-2516710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3E20F63" w14:textId="77777777" w:rsidR="00DF12A4" w:rsidRDefault="009028E3">
    <w:pPr>
      <w:pStyle w:val="Encabezado"/>
    </w:pPr>
    <w:r>
      <w:rPr>
        <w:noProof/>
      </w:rPr>
      <w:pict w14:anchorId="1A4BF6B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4" type="#_x0000_t75" style="position:absolute;margin-left:0;margin-top:0;width:612pt;height:11in;z-index:-2516689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5294EF5" w14:textId="77777777" w:rsidR="00DF12A4" w:rsidRDefault="009028E3">
    <w:pPr>
      <w:pStyle w:val="Encabezado"/>
    </w:pPr>
    <w:r>
      <w:rPr>
        <w:noProof/>
      </w:rPr>
      <w:pict w14:anchorId="6F44FB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6" type="#_x0000_t75" style="position:absolute;margin-left:0;margin-top:0;width:612pt;height:11in;z-index:-2516669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BF094F7" w14:textId="77777777" w:rsidR="00DF12A4" w:rsidRDefault="009028E3">
    <w:pPr>
      <w:pStyle w:val="Encabezado"/>
    </w:pPr>
    <w:r>
      <w:rPr>
        <w:noProof/>
      </w:rPr>
      <w:pict w14:anchorId="447B38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5" type="#_x0000_t75" style="position:absolute;margin-left:-1in;margin-top:-108.4pt;width:612pt;height:11in;z-index:-2516679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902F492" w14:textId="77777777" w:rsidR="00DF12A4" w:rsidRDefault="009028E3">
    <w:pPr>
      <w:pStyle w:val="Encabezado"/>
    </w:pPr>
    <w:r>
      <w:rPr>
        <w:noProof/>
      </w:rPr>
      <w:pict w14:anchorId="4634D1B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0;margin-top:0;width:612pt;height:11in;z-index:-2516659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99629AA" w14:textId="77777777" w:rsidR="00DF12A4" w:rsidRDefault="009028E3">
    <w:pPr>
      <w:pStyle w:val="Encabezado"/>
    </w:pPr>
    <w:r>
      <w:rPr>
        <w:noProof/>
      </w:rPr>
      <w:pict w14:anchorId="735EFDB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9" type="#_x0000_t75" style="position:absolute;margin-left:0;margin-top:0;width:612pt;height:11in;z-index:-2516638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15F44D5" w14:textId="77777777" w:rsidR="00DF12A4" w:rsidRDefault="009028E3">
    <w:pPr>
      <w:pStyle w:val="Encabezado"/>
    </w:pPr>
    <w:r>
      <w:rPr>
        <w:noProof/>
      </w:rPr>
      <w:pict w14:anchorId="1E37A5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8" type="#_x0000_t75" style="position:absolute;margin-left:-1in;margin-top:-108.4pt;width:612pt;height:11in;z-index:-2516648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62104C4" w14:textId="77777777" w:rsidR="00DF12A4" w:rsidRDefault="009028E3">
    <w:pPr>
      <w:pStyle w:val="Encabezado"/>
    </w:pPr>
    <w:r>
      <w:rPr>
        <w:noProof/>
      </w:rPr>
      <w:pict w14:anchorId="57C79D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0" type="#_x0000_t75" style="position:absolute;margin-left:0;margin-top:0;width:612pt;height:11in;z-index:-2516628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A72025" w14:textId="77777777" w:rsidR="00DF12A4" w:rsidRDefault="009028E3">
    <w:pPr>
      <w:pStyle w:val="Encabezado"/>
    </w:pPr>
    <w:r>
      <w:rPr>
        <w:noProof/>
      </w:rPr>
      <w:pict w14:anchorId="26245C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margin-left:0;margin-top:0;width:612pt;height:11in;z-index:-2516976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4578EBE" w14:textId="77777777" w:rsidR="00DF12A4" w:rsidRDefault="009028E3">
    <w:pPr>
      <w:pStyle w:val="Encabezado"/>
    </w:pPr>
    <w:r>
      <w:rPr>
        <w:noProof/>
      </w:rPr>
      <w:pict w14:anchorId="1FDF5F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2" type="#_x0000_t75" style="position:absolute;margin-left:0;margin-top:0;width:612pt;height:11in;z-index:-2516608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D1BD37C" w14:textId="77777777" w:rsidR="00DF12A4" w:rsidRDefault="009028E3">
    <w:pPr>
      <w:pStyle w:val="Encabezado"/>
    </w:pPr>
    <w:r>
      <w:rPr>
        <w:noProof/>
      </w:rPr>
      <w:pict w14:anchorId="5768EC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1" type="#_x0000_t75" style="position:absolute;margin-left:-1in;margin-top:-108.4pt;width:612pt;height:11in;z-index:-2516618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68CC92C" w14:textId="77777777" w:rsidR="00DF12A4" w:rsidRDefault="009028E3">
    <w:pPr>
      <w:pStyle w:val="Encabezado"/>
    </w:pPr>
    <w:r>
      <w:rPr>
        <w:noProof/>
      </w:rPr>
      <w:pict w14:anchorId="6F39EA6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3" type="#_x0000_t75" style="position:absolute;margin-left:0;margin-top:0;width:612pt;height:11in;z-index:-2516597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F86F31C" w14:textId="77777777" w:rsidR="00DF12A4" w:rsidRDefault="009028E3">
    <w:pPr>
      <w:pStyle w:val="Encabezado"/>
    </w:pPr>
    <w:r>
      <w:rPr>
        <w:noProof/>
      </w:rPr>
      <w:pict w14:anchorId="1BE2E3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5" type="#_x0000_t75" style="position:absolute;margin-left:0;margin-top:0;width:612pt;height:11in;z-index:-2516577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72EAE17" w14:textId="77777777" w:rsidR="00DF12A4" w:rsidRDefault="009028E3">
    <w:pPr>
      <w:pStyle w:val="Encabezado"/>
    </w:pPr>
    <w:r>
      <w:rPr>
        <w:noProof/>
      </w:rPr>
      <w:pict w14:anchorId="6A4A6D6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4" type="#_x0000_t75" style="position:absolute;margin-left:-1in;margin-top:-108.4pt;width:612pt;height:11in;z-index:-2516587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6F18F02" w14:textId="77777777" w:rsidR="00DF12A4" w:rsidRDefault="009028E3">
    <w:pPr>
      <w:pStyle w:val="Encabezado"/>
    </w:pPr>
    <w:r>
      <w:rPr>
        <w:noProof/>
      </w:rPr>
      <w:pict w14:anchorId="445466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6" type="#_x0000_t75" style="position:absolute;margin-left:0;margin-top:0;width:612pt;height:11in;z-index:-2516567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6D4E8A" w14:textId="77777777" w:rsidR="00DF12A4" w:rsidRDefault="009028E3">
    <w:pPr>
      <w:pStyle w:val="Encabezado"/>
    </w:pPr>
    <w:r>
      <w:rPr>
        <w:noProof/>
      </w:rPr>
      <w:pict w14:anchorId="74FE8A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8" type="#_x0000_t75" style="position:absolute;margin-left:0;margin-top:0;width:612pt;height:11in;z-index:-2516546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49E2AEE" w14:textId="77777777" w:rsidR="00DF12A4" w:rsidRDefault="009028E3">
    <w:pPr>
      <w:pStyle w:val="Encabezado"/>
    </w:pPr>
    <w:r>
      <w:rPr>
        <w:noProof/>
      </w:rPr>
      <w:pict w14:anchorId="6418790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7" type="#_x0000_t75" style="position:absolute;margin-left:-1in;margin-top:-108.4pt;width:612pt;height:11in;z-index:-2516556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6231BF5" w14:textId="77777777" w:rsidR="00DF12A4" w:rsidRDefault="009028E3">
    <w:pPr>
      <w:pStyle w:val="Encabezado"/>
    </w:pPr>
    <w:r>
      <w:rPr>
        <w:noProof/>
      </w:rPr>
      <w:pict w14:anchorId="19E90DF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9" type="#_x0000_t75" style="position:absolute;margin-left:0;margin-top:0;width:612pt;height:11in;z-index:-2516536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203643A" w14:textId="77777777" w:rsidR="00DF12A4" w:rsidRDefault="009028E3">
    <w:pPr>
      <w:pStyle w:val="Encabezado"/>
    </w:pPr>
    <w:r>
      <w:rPr>
        <w:noProof/>
      </w:rPr>
      <w:pict w14:anchorId="1CCA7F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1" type="#_x0000_t75" style="position:absolute;margin-left:0;margin-top:0;width:612pt;height:11in;z-index:-2516515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66C3D12" w14:textId="77777777" w:rsidR="00DF12A4" w:rsidRDefault="009028E3">
    <w:pPr>
      <w:pStyle w:val="Encabezado"/>
    </w:pPr>
    <w:r>
      <w:rPr>
        <w:noProof/>
      </w:rPr>
      <w:pict w14:anchorId="5BFAA3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-1in;margin-top:-108.4pt;width:612pt;height:11in;z-index:-2516986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7F36BB0" w14:textId="77777777" w:rsidR="00DF12A4" w:rsidRDefault="009028E3">
    <w:pPr>
      <w:pStyle w:val="Encabezado"/>
    </w:pPr>
    <w:r>
      <w:rPr>
        <w:noProof/>
      </w:rPr>
      <w:pict w14:anchorId="1F79BF6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-1in;margin-top:-108.4pt;width:612pt;height:11in;z-index:-2516526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F5571A3" w14:textId="77777777" w:rsidR="00DF12A4" w:rsidRDefault="009028E3">
    <w:pPr>
      <w:pStyle w:val="Encabezado"/>
    </w:pPr>
    <w:r>
      <w:rPr>
        <w:noProof/>
      </w:rPr>
      <w:pict w14:anchorId="1CB112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2" type="#_x0000_t75" style="position:absolute;margin-left:0;margin-top:0;width:612pt;height:11in;z-index:-2516505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B2E0B35" w14:textId="77777777" w:rsidR="00DF12A4" w:rsidRDefault="009028E3">
    <w:pPr>
      <w:pStyle w:val="Encabezado"/>
    </w:pPr>
    <w:r>
      <w:rPr>
        <w:noProof/>
      </w:rPr>
      <w:pict w14:anchorId="501561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4" type="#_x0000_t75" style="position:absolute;margin-left:0;margin-top:0;width:612pt;height:11in;z-index:-2516485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597E356" w14:textId="77777777" w:rsidR="00DF12A4" w:rsidRDefault="009028E3">
    <w:pPr>
      <w:pStyle w:val="Encabezado"/>
    </w:pPr>
    <w:r>
      <w:rPr>
        <w:noProof/>
      </w:rPr>
      <w:pict w14:anchorId="5F4F7B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3" type="#_x0000_t75" style="position:absolute;margin-left:-1in;margin-top:-108.4pt;width:612pt;height:11in;z-index:-2516495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F1DF871" w14:textId="77777777" w:rsidR="00DF12A4" w:rsidRDefault="009028E3">
    <w:pPr>
      <w:pStyle w:val="Encabezado"/>
    </w:pPr>
    <w:r>
      <w:rPr>
        <w:noProof/>
      </w:rPr>
      <w:pict w14:anchorId="07508CD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5" type="#_x0000_t75" style="position:absolute;margin-left:0;margin-top:0;width:612pt;height:11in;z-index:-2516474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428A0D6" w14:textId="77777777" w:rsidR="00DF12A4" w:rsidRDefault="009028E3">
    <w:pPr>
      <w:pStyle w:val="Encabezado"/>
    </w:pPr>
    <w:r>
      <w:rPr>
        <w:noProof/>
      </w:rPr>
      <w:pict w14:anchorId="38387B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7" type="#_x0000_t75" style="position:absolute;margin-left:0;margin-top:0;width:612pt;height:11in;z-index:-2516454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E1BB714" w14:textId="77777777" w:rsidR="00DF12A4" w:rsidRDefault="009028E3">
    <w:pPr>
      <w:pStyle w:val="Encabezado"/>
    </w:pPr>
    <w:r>
      <w:rPr>
        <w:noProof/>
      </w:rPr>
      <w:pict w14:anchorId="69F199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6" type="#_x0000_t75" style="position:absolute;margin-left:-1in;margin-top:-108.4pt;width:612pt;height:11in;z-index:-2516464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99C2760" w14:textId="77777777" w:rsidR="00DF12A4" w:rsidRDefault="009028E3">
    <w:pPr>
      <w:pStyle w:val="Encabezado"/>
    </w:pPr>
    <w:r>
      <w:rPr>
        <w:noProof/>
      </w:rPr>
      <w:pict w14:anchorId="74A50CE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8" type="#_x0000_t75" style="position:absolute;margin-left:0;margin-top:0;width:612pt;height:11in;z-index:-2516444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9442CB7" w14:textId="77777777" w:rsidR="00DF12A4" w:rsidRDefault="009028E3">
    <w:pPr>
      <w:pStyle w:val="Encabezado"/>
    </w:pPr>
    <w:r>
      <w:rPr>
        <w:noProof/>
      </w:rPr>
      <w:pict w14:anchorId="7AED0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0" type="#_x0000_t75" style="position:absolute;margin-left:0;margin-top:0;width:612pt;height:11in;z-index:-2516423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2C126A" w14:textId="77777777" w:rsidR="00DF12A4" w:rsidRDefault="009028E3">
    <w:pPr>
      <w:pStyle w:val="Encabezado"/>
    </w:pPr>
    <w:r>
      <w:rPr>
        <w:noProof/>
      </w:rPr>
      <w:pict w14:anchorId="71527C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9" type="#_x0000_t75" style="position:absolute;margin-left:-1in;margin-top:-108.4pt;width:612pt;height:11in;z-index:-2516433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1DAC88E" w14:textId="77777777" w:rsidR="00DF12A4" w:rsidRDefault="009028E3">
    <w:pPr>
      <w:pStyle w:val="Encabezado"/>
    </w:pPr>
    <w:r>
      <w:rPr>
        <w:noProof/>
      </w:rPr>
      <w:pict w14:anchorId="394C3C4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612pt;height:11in;z-index:-2516966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A45E05" w14:textId="77777777" w:rsidR="00DF12A4" w:rsidRDefault="009028E3">
    <w:pPr>
      <w:pStyle w:val="Encabezado"/>
    </w:pPr>
    <w:r>
      <w:rPr>
        <w:noProof/>
      </w:rPr>
      <w:pict w14:anchorId="048C93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1" type="#_x0000_t75" style="position:absolute;margin-left:0;margin-top:0;width:612pt;height:11in;z-index:-2516413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1FAB6D7" w14:textId="77777777" w:rsidR="00DF12A4" w:rsidRDefault="009028E3">
    <w:pPr>
      <w:pStyle w:val="Encabezado"/>
    </w:pPr>
    <w:r>
      <w:rPr>
        <w:noProof/>
      </w:rPr>
      <w:pict w14:anchorId="2012131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3" type="#_x0000_t75" style="position:absolute;margin-left:0;margin-top:0;width:612pt;height:11in;z-index:-2516392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35BE17" w14:textId="77777777" w:rsidR="00DF12A4" w:rsidRDefault="009028E3">
    <w:pPr>
      <w:pStyle w:val="Encabezado"/>
    </w:pPr>
    <w:r>
      <w:rPr>
        <w:noProof/>
      </w:rPr>
      <w:pict w14:anchorId="7073A9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-1in;margin-top:-108.4pt;width:612pt;height:11in;z-index:-2516403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8185C59" w14:textId="77777777" w:rsidR="00DF12A4" w:rsidRDefault="009028E3">
    <w:pPr>
      <w:pStyle w:val="Encabezado"/>
    </w:pPr>
    <w:r>
      <w:rPr>
        <w:noProof/>
      </w:rPr>
      <w:pict w14:anchorId="20406A6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4" type="#_x0000_t75" style="position:absolute;margin-left:0;margin-top:0;width:612pt;height:11in;z-index:-2516382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7BC50DB" w14:textId="77777777" w:rsidR="00DF12A4" w:rsidRDefault="009028E3">
    <w:pPr>
      <w:pStyle w:val="Encabezado"/>
    </w:pPr>
    <w:r>
      <w:rPr>
        <w:noProof/>
      </w:rPr>
      <w:pict w14:anchorId="623D9E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6" type="#_x0000_t75" style="position:absolute;margin-left:0;margin-top:0;width:612pt;height:11in;z-index:-2516362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B145455" w14:textId="77777777" w:rsidR="00DF12A4" w:rsidRDefault="009028E3">
    <w:pPr>
      <w:pStyle w:val="Encabezado"/>
    </w:pPr>
    <w:r>
      <w:rPr>
        <w:noProof/>
      </w:rPr>
      <w:pict w14:anchorId="70F07C0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5" type="#_x0000_t75" style="position:absolute;margin-left:-1in;margin-top:-108.4pt;width:612pt;height:11in;z-index:-2516372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86E3F7" w14:textId="77777777" w:rsidR="00DF12A4" w:rsidRDefault="009028E3">
    <w:pPr>
      <w:pStyle w:val="Encabezado"/>
    </w:pPr>
    <w:r>
      <w:rPr>
        <w:noProof/>
      </w:rPr>
      <w:pict w14:anchorId="54D2B4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0;margin-top:0;width:612pt;height:11in;z-index:-2516352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778EC1B" w14:textId="77777777" w:rsidR="00DF12A4" w:rsidRDefault="009028E3">
    <w:pPr>
      <w:pStyle w:val="Encabezado"/>
    </w:pPr>
    <w:r>
      <w:rPr>
        <w:noProof/>
      </w:rPr>
      <w:pict w14:anchorId="326E95A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9" type="#_x0000_t75" style="position:absolute;margin-left:0;margin-top:0;width:612pt;height:11in;z-index:-2516331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B7CA314" w14:textId="77777777" w:rsidR="00DF12A4" w:rsidRDefault="009028E3">
    <w:pPr>
      <w:pStyle w:val="Encabezado"/>
    </w:pPr>
    <w:r>
      <w:rPr>
        <w:noProof/>
      </w:rPr>
      <w:pict w14:anchorId="5770139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-1in;margin-top:-108.4pt;width:612pt;height:11in;z-index:-2516341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0D6E692" w14:textId="77777777" w:rsidR="00DF12A4" w:rsidRDefault="009028E3">
    <w:pPr>
      <w:pStyle w:val="Encabezado"/>
    </w:pPr>
    <w:r>
      <w:rPr>
        <w:noProof/>
      </w:rPr>
      <w:pict w14:anchorId="01AB6AB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0" type="#_x0000_t75" style="position:absolute;margin-left:0;margin-top:0;width:612pt;height:11in;z-index:-2516321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98D6FA2" w14:textId="77777777" w:rsidR="00DF12A4" w:rsidRDefault="009028E3">
    <w:pPr>
      <w:pStyle w:val="Encabezado"/>
    </w:pPr>
    <w:r>
      <w:rPr>
        <w:noProof/>
      </w:rPr>
      <w:pict w14:anchorId="3CB20E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9" type="#_x0000_t75" style="position:absolute;margin-left:0;margin-top:0;width:612pt;height:11in;z-index:-2516945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B0FF8F7" w14:textId="77777777" w:rsidR="00DF12A4" w:rsidRDefault="009028E3">
    <w:pPr>
      <w:pStyle w:val="Encabezado"/>
    </w:pPr>
    <w:r>
      <w:rPr>
        <w:noProof/>
      </w:rPr>
      <w:pict w14:anchorId="282A65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2" type="#_x0000_t75" style="position:absolute;margin-left:0;margin-top:0;width:612pt;height:11in;z-index:-2516300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8A0A651" w14:textId="77777777" w:rsidR="00DF12A4" w:rsidRDefault="009028E3">
    <w:pPr>
      <w:pStyle w:val="Encabezado"/>
    </w:pPr>
    <w:r>
      <w:rPr>
        <w:noProof/>
      </w:rPr>
      <w:pict w14:anchorId="7D8854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1" type="#_x0000_t75" style="position:absolute;margin-left:-1in;margin-top:-108.4pt;width:612pt;height:11in;z-index:-2516311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50A0EA0" w14:textId="77777777" w:rsidR="00DF12A4" w:rsidRDefault="009028E3">
    <w:pPr>
      <w:pStyle w:val="Encabezado"/>
    </w:pPr>
    <w:r>
      <w:rPr>
        <w:noProof/>
      </w:rPr>
      <w:pict w14:anchorId="720BAE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3" type="#_x0000_t75" style="position:absolute;margin-left:0;margin-top:0;width:612pt;height:11in;z-index:-2516290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EBE4154" w14:textId="77777777" w:rsidR="00DF12A4" w:rsidRDefault="009028E3">
    <w:pPr>
      <w:pStyle w:val="Encabezado"/>
    </w:pPr>
    <w:r>
      <w:rPr>
        <w:noProof/>
      </w:rPr>
      <w:pict w14:anchorId="453C47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5" type="#_x0000_t75" style="position:absolute;margin-left:0;margin-top:0;width:612pt;height:11in;z-index:-2516270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4307865" w14:textId="77777777" w:rsidR="00DF12A4" w:rsidRDefault="009028E3">
    <w:pPr>
      <w:pStyle w:val="Encabezado"/>
    </w:pPr>
    <w:r>
      <w:rPr>
        <w:noProof/>
      </w:rPr>
      <w:pict w14:anchorId="34838F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4" type="#_x0000_t75" style="position:absolute;margin-left:-1in;margin-top:-108.4pt;width:612pt;height:11in;z-index:-2516280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22127B5" w14:textId="77777777" w:rsidR="00DF12A4" w:rsidRDefault="009028E3">
    <w:pPr>
      <w:pStyle w:val="Encabezado"/>
    </w:pPr>
    <w:r>
      <w:rPr>
        <w:noProof/>
      </w:rPr>
      <w:pict w14:anchorId="3626AD8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6" type="#_x0000_t75" style="position:absolute;margin-left:0;margin-top:0;width:612pt;height:11in;z-index:-2516259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2DF9604" w14:textId="77777777" w:rsidR="00DF12A4" w:rsidRDefault="009028E3">
    <w:pPr>
      <w:pStyle w:val="Encabezado"/>
    </w:pPr>
    <w:r>
      <w:rPr>
        <w:noProof/>
      </w:rPr>
      <w:pict w14:anchorId="04DCBC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8" type="#_x0000_t75" style="position:absolute;margin-left:0;margin-top:0;width:612pt;height:11in;z-index:-2516239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C321216" w14:textId="77777777" w:rsidR="00DF12A4" w:rsidRDefault="009028E3">
    <w:pPr>
      <w:pStyle w:val="Encabezado"/>
    </w:pPr>
    <w:r>
      <w:rPr>
        <w:noProof/>
      </w:rPr>
      <w:pict w14:anchorId="2345239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7" type="#_x0000_t75" style="position:absolute;margin-left:-1in;margin-top:-108.4pt;width:612pt;height:11in;z-index:-2516249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2DF598D" w14:textId="77777777" w:rsidR="00DF12A4" w:rsidRDefault="009028E3">
    <w:pPr>
      <w:pStyle w:val="Encabezado"/>
    </w:pPr>
    <w:r>
      <w:rPr>
        <w:noProof/>
      </w:rPr>
      <w:pict w14:anchorId="2E72A35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9" type="#_x0000_t75" style="position:absolute;margin-left:0;margin-top:0;width:612pt;height:11in;z-index:-2516229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DCCB238" w14:textId="77777777" w:rsidR="00DF12A4" w:rsidRDefault="009028E3">
    <w:pPr>
      <w:pStyle w:val="Encabezado"/>
    </w:pPr>
    <w:r>
      <w:rPr>
        <w:noProof/>
      </w:rPr>
      <w:pict w14:anchorId="7EF0C1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1" type="#_x0000_t75" style="position:absolute;margin-left:0;margin-top:0;width:612pt;height:11in;z-index:-2516208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212D75" w14:textId="77777777" w:rsidR="00DF12A4" w:rsidRDefault="009028E3">
    <w:pPr>
      <w:pStyle w:val="Encabezado"/>
    </w:pPr>
    <w:r>
      <w:rPr>
        <w:noProof/>
      </w:rPr>
      <w:pict w14:anchorId="15ED69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-1in;margin-top:-108.4pt;width:612pt;height:11in;z-index:-2516956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B944B16" w14:textId="77777777" w:rsidR="00DF12A4" w:rsidRDefault="009028E3">
    <w:pPr>
      <w:pStyle w:val="Encabezado"/>
    </w:pPr>
    <w:r>
      <w:rPr>
        <w:noProof/>
      </w:rPr>
      <w:pict w14:anchorId="752B13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0" type="#_x0000_t75" style="position:absolute;margin-left:-1in;margin-top:-108.4pt;width:612pt;height:11in;z-index:-2516218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9092295" w14:textId="77777777" w:rsidR="00DF12A4" w:rsidRDefault="009028E3">
    <w:pPr>
      <w:pStyle w:val="Encabezado"/>
    </w:pPr>
    <w:r>
      <w:rPr>
        <w:noProof/>
      </w:rPr>
      <w:pict w14:anchorId="109302E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2" type="#_x0000_t75" style="position:absolute;margin-left:0;margin-top:0;width:612pt;height:11in;z-index:-2516198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4AD9E1A" w14:textId="77777777" w:rsidR="00DF12A4" w:rsidRDefault="009028E3">
    <w:pPr>
      <w:pStyle w:val="Encabezado"/>
    </w:pPr>
    <w:r>
      <w:rPr>
        <w:noProof/>
      </w:rPr>
      <w:pict w14:anchorId="72E2EDD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4" type="#_x0000_t75" style="position:absolute;margin-left:0;margin-top:0;width:612pt;height:11in;z-index:-2516177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74AA107" w14:textId="77777777" w:rsidR="00DF12A4" w:rsidRDefault="009028E3">
    <w:pPr>
      <w:pStyle w:val="Encabezado"/>
    </w:pPr>
    <w:r>
      <w:rPr>
        <w:noProof/>
      </w:rPr>
      <w:pict w14:anchorId="06CC665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3" type="#_x0000_t75" style="position:absolute;margin-left:-1in;margin-top:-108.4pt;width:612pt;height:11in;z-index:-2516188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3877854" w14:textId="77777777" w:rsidR="00DF12A4" w:rsidRDefault="009028E3">
    <w:pPr>
      <w:pStyle w:val="Encabezado"/>
    </w:pPr>
    <w:r>
      <w:rPr>
        <w:noProof/>
      </w:rPr>
      <w:pict w14:anchorId="6A7E174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5" type="#_x0000_t75" style="position:absolute;margin-left:0;margin-top:0;width:612pt;height:11in;z-index:-2516167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D8B1E99" w14:textId="77777777" w:rsidR="001944EB" w:rsidRDefault="009028E3">
    <w:pPr>
      <w:pStyle w:val="Encabezado"/>
    </w:pPr>
    <w:r>
      <w:rPr>
        <w:noProof/>
      </w:rPr>
      <w:pict w14:anchorId="024EEC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612pt;height:11in;z-index:-2517027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CA7C9F" w14:textId="77777777" w:rsidR="001944EB" w:rsidRDefault="009028E3">
    <w:pPr>
      <w:pStyle w:val="Encabezado"/>
    </w:pPr>
    <w:r>
      <w:rPr>
        <w:noProof/>
      </w:rPr>
      <w:pict w14:anchorId="28DAC7C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style="position:absolute;margin-left:-1in;margin-top:-108.4pt;width:612pt;height:11in;z-index:-2516157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2136A74" w14:textId="77777777" w:rsidR="001944EB" w:rsidRDefault="009028E3">
    <w:pPr>
      <w:pStyle w:val="Encabezado"/>
    </w:pPr>
    <w:r>
      <w:rPr>
        <w:noProof/>
      </w:rPr>
      <w:pict w14:anchorId="6C2EB45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style="position:absolute;margin-left:0;margin-top:0;width:612pt;height:11in;z-index:-2516147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011AF59" w14:textId="77777777" w:rsidR="00DF12A4" w:rsidRDefault="009028E3">
    <w:pPr>
      <w:pStyle w:val="Encabezado"/>
    </w:pPr>
    <w:r>
      <w:rPr>
        <w:noProof/>
      </w:rPr>
      <w:pict w14:anchorId="4FEC3D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0;margin-top:0;width:612pt;height:11in;z-index:-2516935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E73811"/>
    <w:multiLevelType w:val="hybridMultilevel"/>
    <w:tmpl w:val="FFBC97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trackRevisions/>
  <w:defaultTabStop w:val="720"/>
  <w:hyphenationZone w:val="425"/>
  <w:characterSpacingControl w:val="doNotCompress"/>
  <w:hdrShapeDefaults>
    <o:shapedefaults v:ext="edit" spidmax="213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7CE0"/>
    <w:rsid w:val="00025B25"/>
    <w:rsid w:val="00030C23"/>
    <w:rsid w:val="00034912"/>
    <w:rsid w:val="00056DDF"/>
    <w:rsid w:val="0008246C"/>
    <w:rsid w:val="000901F9"/>
    <w:rsid w:val="000A36E8"/>
    <w:rsid w:val="000A6A15"/>
    <w:rsid w:val="000C7541"/>
    <w:rsid w:val="00143978"/>
    <w:rsid w:val="0016100A"/>
    <w:rsid w:val="00165690"/>
    <w:rsid w:val="001826BD"/>
    <w:rsid w:val="001944EB"/>
    <w:rsid w:val="001E57B2"/>
    <w:rsid w:val="002025A7"/>
    <w:rsid w:val="00204555"/>
    <w:rsid w:val="00215B2D"/>
    <w:rsid w:val="0021622C"/>
    <w:rsid w:val="00262106"/>
    <w:rsid w:val="002C558D"/>
    <w:rsid w:val="002C5F79"/>
    <w:rsid w:val="002D2DB3"/>
    <w:rsid w:val="002D4F8C"/>
    <w:rsid w:val="002D5397"/>
    <w:rsid w:val="002D54EE"/>
    <w:rsid w:val="002F28DB"/>
    <w:rsid w:val="00341AB6"/>
    <w:rsid w:val="003501A7"/>
    <w:rsid w:val="0037707A"/>
    <w:rsid w:val="003958CE"/>
    <w:rsid w:val="003F44AF"/>
    <w:rsid w:val="003F4659"/>
    <w:rsid w:val="004630C8"/>
    <w:rsid w:val="00493497"/>
    <w:rsid w:val="004C5D28"/>
    <w:rsid w:val="004E321C"/>
    <w:rsid w:val="00510129"/>
    <w:rsid w:val="00523068"/>
    <w:rsid w:val="00536D60"/>
    <w:rsid w:val="0054571B"/>
    <w:rsid w:val="005569CC"/>
    <w:rsid w:val="00567857"/>
    <w:rsid w:val="005B369B"/>
    <w:rsid w:val="006205A0"/>
    <w:rsid w:val="00622A1C"/>
    <w:rsid w:val="00627714"/>
    <w:rsid w:val="00684A83"/>
    <w:rsid w:val="006858BA"/>
    <w:rsid w:val="006C69A5"/>
    <w:rsid w:val="006D1691"/>
    <w:rsid w:val="00707313"/>
    <w:rsid w:val="007463A3"/>
    <w:rsid w:val="00747CE0"/>
    <w:rsid w:val="007570E0"/>
    <w:rsid w:val="00770530"/>
    <w:rsid w:val="007B36C8"/>
    <w:rsid w:val="007C06AD"/>
    <w:rsid w:val="007F257F"/>
    <w:rsid w:val="00847951"/>
    <w:rsid w:val="008B25CE"/>
    <w:rsid w:val="008B7469"/>
    <w:rsid w:val="009028E3"/>
    <w:rsid w:val="00912BB9"/>
    <w:rsid w:val="00913BAA"/>
    <w:rsid w:val="00920AF6"/>
    <w:rsid w:val="009557BA"/>
    <w:rsid w:val="00957044"/>
    <w:rsid w:val="009B24AA"/>
    <w:rsid w:val="00A13F5A"/>
    <w:rsid w:val="00A41872"/>
    <w:rsid w:val="00A857BA"/>
    <w:rsid w:val="00AA4627"/>
    <w:rsid w:val="00AA47E3"/>
    <w:rsid w:val="00AF7A1D"/>
    <w:rsid w:val="00B07FEA"/>
    <w:rsid w:val="00B167DD"/>
    <w:rsid w:val="00B20A0C"/>
    <w:rsid w:val="00B76F07"/>
    <w:rsid w:val="00B922EA"/>
    <w:rsid w:val="00BA16DE"/>
    <w:rsid w:val="00BF4431"/>
    <w:rsid w:val="00C13737"/>
    <w:rsid w:val="00C33379"/>
    <w:rsid w:val="00C752A3"/>
    <w:rsid w:val="00D23B12"/>
    <w:rsid w:val="00D37913"/>
    <w:rsid w:val="00D45903"/>
    <w:rsid w:val="00D67780"/>
    <w:rsid w:val="00D967A2"/>
    <w:rsid w:val="00DA315B"/>
    <w:rsid w:val="00DA7019"/>
    <w:rsid w:val="00DF12A4"/>
    <w:rsid w:val="00E01E9F"/>
    <w:rsid w:val="00E823D2"/>
    <w:rsid w:val="00EA00A5"/>
    <w:rsid w:val="00EB5D6E"/>
    <w:rsid w:val="00EC2FA4"/>
    <w:rsid w:val="00EC6D7F"/>
    <w:rsid w:val="00F17F2E"/>
    <w:rsid w:val="00F30B93"/>
    <w:rsid w:val="00F43ED1"/>
    <w:rsid w:val="00F45238"/>
    <w:rsid w:val="00FD5BAD"/>
    <w:rsid w:val="00FF6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38"/>
    <o:shapelayout v:ext="edit">
      <o:idmap v:ext="edit" data="1"/>
    </o:shapelayout>
  </w:shapeDefaults>
  <w:decimalSymbol w:val=","/>
  <w:listSeparator w:val=";"/>
  <w14:docId w14:val="33E69C70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A857B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B07FEA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07FEA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07FEA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07FEA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07FEA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A857B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B07FEA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07FEA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07FEA"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07FEA"/>
    <w:rPr>
      <w:b/>
      <w:bCs/>
      <w:sz w:val="20"/>
      <w:szCs w:val="20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07FE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header" Target="header66.xml"/><Relationship Id="rId143" Type="http://schemas.openxmlformats.org/officeDocument/2006/relationships/hyperlink" Target="mailto:info@persepolis.tech" TargetMode="External"/><Relationship Id="rId144" Type="http://schemas.openxmlformats.org/officeDocument/2006/relationships/hyperlink" Target="mailto:rrss@persepolis.tech" TargetMode="External"/><Relationship Id="rId145" Type="http://schemas.openxmlformats.org/officeDocument/2006/relationships/hyperlink" Target="mailto:gustavo.arana@persepolis.tech" TargetMode="External"/><Relationship Id="rId146" Type="http://schemas.openxmlformats.org/officeDocument/2006/relationships/header" Target="header67.xml"/><Relationship Id="rId147" Type="http://schemas.openxmlformats.org/officeDocument/2006/relationships/header" Target="header68.xml"/><Relationship Id="rId148" Type="http://schemas.openxmlformats.org/officeDocument/2006/relationships/header" Target="header69.xml"/><Relationship Id="rId149" Type="http://schemas.openxmlformats.org/officeDocument/2006/relationships/hyperlink" Target="mailto:info@persepolis.tech" TargetMode="External"/><Relationship Id="rId180" Type="http://schemas.openxmlformats.org/officeDocument/2006/relationships/header" Target="header86.xml"/><Relationship Id="rId181" Type="http://schemas.openxmlformats.org/officeDocument/2006/relationships/header" Target="header87.xml"/><Relationship Id="rId182" Type="http://schemas.openxmlformats.org/officeDocument/2006/relationships/fontTable" Target="fontTable.xml"/><Relationship Id="rId40" Type="http://schemas.openxmlformats.org/officeDocument/2006/relationships/header" Target="header15.xml"/><Relationship Id="rId41" Type="http://schemas.openxmlformats.org/officeDocument/2006/relationships/hyperlink" Target="mailto:info@persepolis.tech" TargetMode="External"/><Relationship Id="rId42" Type="http://schemas.openxmlformats.org/officeDocument/2006/relationships/hyperlink" Target="mailto:rrss@persepolis.tech" TargetMode="External"/><Relationship Id="rId43" Type="http://schemas.openxmlformats.org/officeDocument/2006/relationships/hyperlink" Target="mailto:gustavo.arana@persepolis.tech" TargetMode="External"/><Relationship Id="rId44" Type="http://schemas.openxmlformats.org/officeDocument/2006/relationships/header" Target="header16.xml"/><Relationship Id="rId45" Type="http://schemas.openxmlformats.org/officeDocument/2006/relationships/header" Target="header17.xml"/><Relationship Id="rId46" Type="http://schemas.openxmlformats.org/officeDocument/2006/relationships/header" Target="header18.xml"/><Relationship Id="rId47" Type="http://schemas.openxmlformats.org/officeDocument/2006/relationships/hyperlink" Target="mailto:info@persepolis.tech" TargetMode="External"/><Relationship Id="rId48" Type="http://schemas.openxmlformats.org/officeDocument/2006/relationships/hyperlink" Target="mailto:rrss@persepolis.tech" TargetMode="External"/><Relationship Id="rId49" Type="http://schemas.openxmlformats.org/officeDocument/2006/relationships/hyperlink" Target="mailto:gustavo.arana@persepolis.tech" TargetMode="External"/><Relationship Id="rId183" Type="http://schemas.openxmlformats.org/officeDocument/2006/relationships/theme" Target="theme/theme1.xml"/><Relationship Id="rId80" Type="http://schemas.openxmlformats.org/officeDocument/2006/relationships/header" Target="header34.xml"/><Relationship Id="rId81" Type="http://schemas.openxmlformats.org/officeDocument/2006/relationships/header" Target="header35.xml"/><Relationship Id="rId82" Type="http://schemas.openxmlformats.org/officeDocument/2006/relationships/header" Target="header36.xml"/><Relationship Id="rId83" Type="http://schemas.openxmlformats.org/officeDocument/2006/relationships/hyperlink" Target="mailto:info@persepolis.tech" TargetMode="External"/><Relationship Id="rId84" Type="http://schemas.openxmlformats.org/officeDocument/2006/relationships/hyperlink" Target="mailto:rrss@persepolis.tech" TargetMode="External"/><Relationship Id="rId85" Type="http://schemas.openxmlformats.org/officeDocument/2006/relationships/hyperlink" Target="mailto:gustavo.arana@persepolis.tech" TargetMode="External"/><Relationship Id="rId86" Type="http://schemas.openxmlformats.org/officeDocument/2006/relationships/header" Target="header37.xml"/><Relationship Id="rId87" Type="http://schemas.openxmlformats.org/officeDocument/2006/relationships/header" Target="header38.xml"/><Relationship Id="rId88" Type="http://schemas.openxmlformats.org/officeDocument/2006/relationships/header" Target="header39.xml"/><Relationship Id="rId89" Type="http://schemas.openxmlformats.org/officeDocument/2006/relationships/hyperlink" Target="mailto:info@persepolis.tech" TargetMode="External"/><Relationship Id="rId110" Type="http://schemas.openxmlformats.org/officeDocument/2006/relationships/header" Target="header49.xml"/><Relationship Id="rId111" Type="http://schemas.openxmlformats.org/officeDocument/2006/relationships/header" Target="header50.xml"/><Relationship Id="rId112" Type="http://schemas.openxmlformats.org/officeDocument/2006/relationships/header" Target="header51.xml"/><Relationship Id="rId113" Type="http://schemas.openxmlformats.org/officeDocument/2006/relationships/hyperlink" Target="mailto:info@persepolis.tech" TargetMode="External"/><Relationship Id="rId114" Type="http://schemas.openxmlformats.org/officeDocument/2006/relationships/hyperlink" Target="mailto:rrss@persepolis.tech" TargetMode="External"/><Relationship Id="rId115" Type="http://schemas.openxmlformats.org/officeDocument/2006/relationships/hyperlink" Target="mailto:gustavo.arana@persepolis.tech" TargetMode="External"/><Relationship Id="rId116" Type="http://schemas.openxmlformats.org/officeDocument/2006/relationships/header" Target="header52.xml"/><Relationship Id="rId117" Type="http://schemas.openxmlformats.org/officeDocument/2006/relationships/header" Target="header53.xml"/><Relationship Id="rId118" Type="http://schemas.openxmlformats.org/officeDocument/2006/relationships/header" Target="header54.xml"/><Relationship Id="rId119" Type="http://schemas.openxmlformats.org/officeDocument/2006/relationships/hyperlink" Target="mailto:info@persepolis.tech" TargetMode="External"/><Relationship Id="rId150" Type="http://schemas.openxmlformats.org/officeDocument/2006/relationships/hyperlink" Target="mailto:rrss@persepolis.tech" TargetMode="External"/><Relationship Id="rId151" Type="http://schemas.openxmlformats.org/officeDocument/2006/relationships/hyperlink" Target="mailto:gustavo.arana@persepolis.tech" TargetMode="External"/><Relationship Id="rId152" Type="http://schemas.openxmlformats.org/officeDocument/2006/relationships/header" Target="header70.xml"/><Relationship Id="rId10" Type="http://schemas.openxmlformats.org/officeDocument/2006/relationships/hyperlink" Target="mailto:info@persepolis.tech" TargetMode="External"/><Relationship Id="rId11" Type="http://schemas.openxmlformats.org/officeDocument/2006/relationships/hyperlink" Target="mailto:rrss@persepolis.tech" TargetMode="External"/><Relationship Id="rId12" Type="http://schemas.openxmlformats.org/officeDocument/2006/relationships/image" Target="media/image2.jpeg"/><Relationship Id="rId13" Type="http://schemas.openxmlformats.org/officeDocument/2006/relationships/hyperlink" Target="mailto:gustavo.arana@persepolis.tech" TargetMode="External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header" Target="header3.xml"/><Relationship Id="rId17" Type="http://schemas.openxmlformats.org/officeDocument/2006/relationships/hyperlink" Target="mailto:info@persepolis.tech" TargetMode="External"/><Relationship Id="rId18" Type="http://schemas.openxmlformats.org/officeDocument/2006/relationships/hyperlink" Target="mailto:rrss@persepolis.tech" TargetMode="External"/><Relationship Id="rId19" Type="http://schemas.openxmlformats.org/officeDocument/2006/relationships/hyperlink" Target="mailto:gustavo.arana@persepolis.tech" TargetMode="External"/><Relationship Id="rId153" Type="http://schemas.openxmlformats.org/officeDocument/2006/relationships/header" Target="header71.xml"/><Relationship Id="rId154" Type="http://schemas.openxmlformats.org/officeDocument/2006/relationships/header" Target="header72.xml"/><Relationship Id="rId155" Type="http://schemas.openxmlformats.org/officeDocument/2006/relationships/hyperlink" Target="mailto:info@persepolis.tech" TargetMode="External"/><Relationship Id="rId156" Type="http://schemas.openxmlformats.org/officeDocument/2006/relationships/hyperlink" Target="mailto:rrss@persepolis.tech" TargetMode="External"/><Relationship Id="rId157" Type="http://schemas.openxmlformats.org/officeDocument/2006/relationships/hyperlink" Target="mailto:gustavo.arana@persepolis.tech" TargetMode="External"/><Relationship Id="rId158" Type="http://schemas.openxmlformats.org/officeDocument/2006/relationships/header" Target="header73.xml"/><Relationship Id="rId159" Type="http://schemas.openxmlformats.org/officeDocument/2006/relationships/header" Target="header74.xml"/><Relationship Id="rId50" Type="http://schemas.openxmlformats.org/officeDocument/2006/relationships/header" Target="header19.xml"/><Relationship Id="rId51" Type="http://schemas.openxmlformats.org/officeDocument/2006/relationships/header" Target="header20.xml"/><Relationship Id="rId52" Type="http://schemas.openxmlformats.org/officeDocument/2006/relationships/header" Target="header21.xml"/><Relationship Id="rId53" Type="http://schemas.openxmlformats.org/officeDocument/2006/relationships/hyperlink" Target="mailto:info@persepolis.tech" TargetMode="External"/><Relationship Id="rId54" Type="http://schemas.openxmlformats.org/officeDocument/2006/relationships/hyperlink" Target="mailto:rrss@persepolis.tech" TargetMode="External"/><Relationship Id="rId55" Type="http://schemas.openxmlformats.org/officeDocument/2006/relationships/hyperlink" Target="mailto:gustavo.arana@persepolis.tech" TargetMode="External"/><Relationship Id="rId56" Type="http://schemas.openxmlformats.org/officeDocument/2006/relationships/header" Target="header22.xml"/><Relationship Id="rId57" Type="http://schemas.openxmlformats.org/officeDocument/2006/relationships/header" Target="header23.xml"/><Relationship Id="rId58" Type="http://schemas.openxmlformats.org/officeDocument/2006/relationships/header" Target="header24.xml"/><Relationship Id="rId59" Type="http://schemas.openxmlformats.org/officeDocument/2006/relationships/hyperlink" Target="mailto:info@persepolis.tech" TargetMode="External"/><Relationship Id="rId90" Type="http://schemas.openxmlformats.org/officeDocument/2006/relationships/hyperlink" Target="mailto:rrss@persepolis.tech" TargetMode="External"/><Relationship Id="rId91" Type="http://schemas.openxmlformats.org/officeDocument/2006/relationships/hyperlink" Target="mailto:gustavo.arana@persepolis.tech" TargetMode="External"/><Relationship Id="rId92" Type="http://schemas.openxmlformats.org/officeDocument/2006/relationships/header" Target="header40.xml"/><Relationship Id="rId93" Type="http://schemas.openxmlformats.org/officeDocument/2006/relationships/header" Target="header41.xml"/><Relationship Id="rId94" Type="http://schemas.openxmlformats.org/officeDocument/2006/relationships/header" Target="header42.xml"/><Relationship Id="rId95" Type="http://schemas.openxmlformats.org/officeDocument/2006/relationships/hyperlink" Target="mailto:info@persepolis.tech" TargetMode="External"/><Relationship Id="rId96" Type="http://schemas.openxmlformats.org/officeDocument/2006/relationships/hyperlink" Target="mailto:rrss@persepolis.tech" TargetMode="External"/><Relationship Id="rId97" Type="http://schemas.openxmlformats.org/officeDocument/2006/relationships/hyperlink" Target="mailto:gustavo.arana@persepolis.tech" TargetMode="External"/><Relationship Id="rId98" Type="http://schemas.openxmlformats.org/officeDocument/2006/relationships/header" Target="header43.xml"/><Relationship Id="rId99" Type="http://schemas.openxmlformats.org/officeDocument/2006/relationships/header" Target="header44.xml"/><Relationship Id="rId120" Type="http://schemas.openxmlformats.org/officeDocument/2006/relationships/hyperlink" Target="mailto:rrss@persepolis.tech" TargetMode="External"/><Relationship Id="rId121" Type="http://schemas.openxmlformats.org/officeDocument/2006/relationships/hyperlink" Target="mailto:gustavo.arana@persepolis.tech" TargetMode="External"/><Relationship Id="rId122" Type="http://schemas.openxmlformats.org/officeDocument/2006/relationships/header" Target="header55.xml"/><Relationship Id="rId123" Type="http://schemas.openxmlformats.org/officeDocument/2006/relationships/header" Target="header56.xml"/><Relationship Id="rId124" Type="http://schemas.openxmlformats.org/officeDocument/2006/relationships/header" Target="header57.xml"/><Relationship Id="rId125" Type="http://schemas.openxmlformats.org/officeDocument/2006/relationships/hyperlink" Target="mailto:info@persepolis.tech" TargetMode="External"/><Relationship Id="rId126" Type="http://schemas.openxmlformats.org/officeDocument/2006/relationships/hyperlink" Target="mailto:rrss@persepolis.tech" TargetMode="External"/><Relationship Id="rId127" Type="http://schemas.openxmlformats.org/officeDocument/2006/relationships/hyperlink" Target="mailto:gustavo.arana@persepolis.tech" TargetMode="External"/><Relationship Id="rId128" Type="http://schemas.openxmlformats.org/officeDocument/2006/relationships/header" Target="header58.xml"/><Relationship Id="rId129" Type="http://schemas.openxmlformats.org/officeDocument/2006/relationships/header" Target="header59.xml"/><Relationship Id="rId160" Type="http://schemas.openxmlformats.org/officeDocument/2006/relationships/header" Target="header75.xml"/><Relationship Id="rId161" Type="http://schemas.openxmlformats.org/officeDocument/2006/relationships/hyperlink" Target="mailto:info@persepolis.tech" TargetMode="External"/><Relationship Id="rId162" Type="http://schemas.openxmlformats.org/officeDocument/2006/relationships/hyperlink" Target="mailto:rrss@persepolis.tech" TargetMode="External"/><Relationship Id="rId20" Type="http://schemas.openxmlformats.org/officeDocument/2006/relationships/header" Target="header4.xml"/><Relationship Id="rId21" Type="http://schemas.openxmlformats.org/officeDocument/2006/relationships/header" Target="header5.xml"/><Relationship Id="rId22" Type="http://schemas.openxmlformats.org/officeDocument/2006/relationships/header" Target="header6.xml"/><Relationship Id="rId23" Type="http://schemas.openxmlformats.org/officeDocument/2006/relationships/hyperlink" Target="mailto:info@persepolis.tech" TargetMode="External"/><Relationship Id="rId24" Type="http://schemas.openxmlformats.org/officeDocument/2006/relationships/hyperlink" Target="mailto:rrss@persepolis.tech" TargetMode="External"/><Relationship Id="rId25" Type="http://schemas.openxmlformats.org/officeDocument/2006/relationships/hyperlink" Target="mailto:gustavo.arana@persepolis.tech" TargetMode="External"/><Relationship Id="rId26" Type="http://schemas.openxmlformats.org/officeDocument/2006/relationships/header" Target="header7.xml"/><Relationship Id="rId27" Type="http://schemas.openxmlformats.org/officeDocument/2006/relationships/header" Target="header8.xml"/><Relationship Id="rId28" Type="http://schemas.openxmlformats.org/officeDocument/2006/relationships/header" Target="header9.xml"/><Relationship Id="rId29" Type="http://schemas.openxmlformats.org/officeDocument/2006/relationships/hyperlink" Target="mailto:info@persepolis.tech" TargetMode="External"/><Relationship Id="rId163" Type="http://schemas.openxmlformats.org/officeDocument/2006/relationships/hyperlink" Target="mailto:gustavo.arana@persepolis.tech" TargetMode="External"/><Relationship Id="rId164" Type="http://schemas.openxmlformats.org/officeDocument/2006/relationships/header" Target="header76.xml"/><Relationship Id="rId165" Type="http://schemas.openxmlformats.org/officeDocument/2006/relationships/header" Target="header77.xml"/><Relationship Id="rId166" Type="http://schemas.openxmlformats.org/officeDocument/2006/relationships/header" Target="header78.xml"/><Relationship Id="rId167" Type="http://schemas.openxmlformats.org/officeDocument/2006/relationships/hyperlink" Target="mailto:info@persepolis.tech" TargetMode="External"/><Relationship Id="rId168" Type="http://schemas.openxmlformats.org/officeDocument/2006/relationships/hyperlink" Target="mailto:rrss@persepolis.tech" TargetMode="External"/><Relationship Id="rId169" Type="http://schemas.openxmlformats.org/officeDocument/2006/relationships/hyperlink" Target="mailto:gustavo.arana@persepolis.tech" TargetMode="External"/><Relationship Id="rId60" Type="http://schemas.openxmlformats.org/officeDocument/2006/relationships/hyperlink" Target="mailto:rrss@persepolis.tech" TargetMode="External"/><Relationship Id="rId61" Type="http://schemas.openxmlformats.org/officeDocument/2006/relationships/hyperlink" Target="mailto:gustavo.arana@persepolis.tech" TargetMode="External"/><Relationship Id="rId62" Type="http://schemas.openxmlformats.org/officeDocument/2006/relationships/header" Target="header25.xml"/><Relationship Id="rId63" Type="http://schemas.openxmlformats.org/officeDocument/2006/relationships/header" Target="header26.xml"/><Relationship Id="rId64" Type="http://schemas.openxmlformats.org/officeDocument/2006/relationships/header" Target="header27.xml"/><Relationship Id="rId65" Type="http://schemas.openxmlformats.org/officeDocument/2006/relationships/hyperlink" Target="mailto:info@persepolis.tech" TargetMode="External"/><Relationship Id="rId66" Type="http://schemas.openxmlformats.org/officeDocument/2006/relationships/hyperlink" Target="mailto:rrss@persepolis.tech" TargetMode="External"/><Relationship Id="rId67" Type="http://schemas.openxmlformats.org/officeDocument/2006/relationships/hyperlink" Target="mailto:gustavo.arana@persepolis.tech" TargetMode="External"/><Relationship Id="rId68" Type="http://schemas.openxmlformats.org/officeDocument/2006/relationships/header" Target="header28.xml"/><Relationship Id="rId69" Type="http://schemas.openxmlformats.org/officeDocument/2006/relationships/header" Target="header29.xml"/><Relationship Id="rId130" Type="http://schemas.openxmlformats.org/officeDocument/2006/relationships/header" Target="header60.xml"/><Relationship Id="rId131" Type="http://schemas.openxmlformats.org/officeDocument/2006/relationships/hyperlink" Target="mailto:info@persepolis.tech" TargetMode="External"/><Relationship Id="rId132" Type="http://schemas.openxmlformats.org/officeDocument/2006/relationships/hyperlink" Target="mailto:rrss@persepolis.tech" TargetMode="External"/><Relationship Id="rId133" Type="http://schemas.openxmlformats.org/officeDocument/2006/relationships/hyperlink" Target="mailto:gustavo.arana@persepolis.tech" TargetMode="External"/><Relationship Id="rId134" Type="http://schemas.openxmlformats.org/officeDocument/2006/relationships/header" Target="header61.xml"/><Relationship Id="rId135" Type="http://schemas.openxmlformats.org/officeDocument/2006/relationships/header" Target="header62.xml"/><Relationship Id="rId136" Type="http://schemas.openxmlformats.org/officeDocument/2006/relationships/header" Target="header63.xml"/><Relationship Id="rId137" Type="http://schemas.openxmlformats.org/officeDocument/2006/relationships/hyperlink" Target="mailto:info@persepolis.tech" TargetMode="External"/><Relationship Id="rId138" Type="http://schemas.openxmlformats.org/officeDocument/2006/relationships/hyperlink" Target="mailto:rrss@persepolis.tech" TargetMode="External"/><Relationship Id="rId139" Type="http://schemas.openxmlformats.org/officeDocument/2006/relationships/hyperlink" Target="mailto:gustavo.arana@persepolis.tech" TargetMode="External"/><Relationship Id="rId170" Type="http://schemas.openxmlformats.org/officeDocument/2006/relationships/header" Target="header79.xml"/><Relationship Id="rId171" Type="http://schemas.openxmlformats.org/officeDocument/2006/relationships/header" Target="header80.xml"/><Relationship Id="rId172" Type="http://schemas.openxmlformats.org/officeDocument/2006/relationships/header" Target="header81.xml"/><Relationship Id="rId30" Type="http://schemas.openxmlformats.org/officeDocument/2006/relationships/hyperlink" Target="mailto:rrss@persepolis.tech" TargetMode="External"/><Relationship Id="rId31" Type="http://schemas.openxmlformats.org/officeDocument/2006/relationships/hyperlink" Target="mailto:gustavo.arana@persepolis.tech" TargetMode="External"/><Relationship Id="rId32" Type="http://schemas.openxmlformats.org/officeDocument/2006/relationships/header" Target="header10.xml"/><Relationship Id="rId33" Type="http://schemas.openxmlformats.org/officeDocument/2006/relationships/header" Target="header11.xml"/><Relationship Id="rId34" Type="http://schemas.openxmlformats.org/officeDocument/2006/relationships/header" Target="header12.xml"/><Relationship Id="rId35" Type="http://schemas.openxmlformats.org/officeDocument/2006/relationships/hyperlink" Target="mailto:info@persepolis.tech" TargetMode="External"/><Relationship Id="rId36" Type="http://schemas.openxmlformats.org/officeDocument/2006/relationships/hyperlink" Target="mailto:rrss@persepolis.tech" TargetMode="External"/><Relationship Id="rId37" Type="http://schemas.openxmlformats.org/officeDocument/2006/relationships/hyperlink" Target="mailto:gustavo.arana@persepolis.tech" TargetMode="External"/><Relationship Id="rId38" Type="http://schemas.openxmlformats.org/officeDocument/2006/relationships/header" Target="header13.xml"/><Relationship Id="rId39" Type="http://schemas.openxmlformats.org/officeDocument/2006/relationships/header" Target="header14.xml"/><Relationship Id="rId173" Type="http://schemas.openxmlformats.org/officeDocument/2006/relationships/hyperlink" Target="mailto:info@persepolis.tech" TargetMode="External"/><Relationship Id="rId174" Type="http://schemas.openxmlformats.org/officeDocument/2006/relationships/hyperlink" Target="mailto:rrss@persepolis.tech" TargetMode="External"/><Relationship Id="rId175" Type="http://schemas.openxmlformats.org/officeDocument/2006/relationships/hyperlink" Target="mailto:gustavo.arana@persepolis.tech" TargetMode="External"/><Relationship Id="rId176" Type="http://schemas.openxmlformats.org/officeDocument/2006/relationships/header" Target="header82.xml"/><Relationship Id="rId177" Type="http://schemas.openxmlformats.org/officeDocument/2006/relationships/header" Target="header83.xml"/><Relationship Id="rId178" Type="http://schemas.openxmlformats.org/officeDocument/2006/relationships/header" Target="header84.xml"/><Relationship Id="rId179" Type="http://schemas.openxmlformats.org/officeDocument/2006/relationships/header" Target="header85.xml"/><Relationship Id="rId70" Type="http://schemas.openxmlformats.org/officeDocument/2006/relationships/header" Target="header30.xml"/><Relationship Id="rId71" Type="http://schemas.openxmlformats.org/officeDocument/2006/relationships/hyperlink" Target="mailto:info@persepolis.tech" TargetMode="External"/><Relationship Id="rId72" Type="http://schemas.openxmlformats.org/officeDocument/2006/relationships/hyperlink" Target="mailto:rrss@persepolis.tech" TargetMode="External"/><Relationship Id="rId73" Type="http://schemas.openxmlformats.org/officeDocument/2006/relationships/hyperlink" Target="mailto:gustavo.arana@persepolis.tech" TargetMode="External"/><Relationship Id="rId74" Type="http://schemas.openxmlformats.org/officeDocument/2006/relationships/header" Target="header31.xml"/><Relationship Id="rId75" Type="http://schemas.openxmlformats.org/officeDocument/2006/relationships/header" Target="header32.xml"/><Relationship Id="rId76" Type="http://schemas.openxmlformats.org/officeDocument/2006/relationships/header" Target="header33.xml"/><Relationship Id="rId77" Type="http://schemas.openxmlformats.org/officeDocument/2006/relationships/hyperlink" Target="mailto:info@persepolis.tech" TargetMode="External"/><Relationship Id="rId78" Type="http://schemas.openxmlformats.org/officeDocument/2006/relationships/hyperlink" Target="mailto:rrss@persepolis.tech" TargetMode="External"/><Relationship Id="rId79" Type="http://schemas.openxmlformats.org/officeDocument/2006/relationships/hyperlink" Target="mailto:gustavo.arana@persepolis.tech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100" Type="http://schemas.openxmlformats.org/officeDocument/2006/relationships/header" Target="header45.xml"/><Relationship Id="rId101" Type="http://schemas.openxmlformats.org/officeDocument/2006/relationships/hyperlink" Target="mailto:info@persepolis.tech" TargetMode="External"/><Relationship Id="rId102" Type="http://schemas.openxmlformats.org/officeDocument/2006/relationships/hyperlink" Target="mailto:rrss@persepolis.tech" TargetMode="External"/><Relationship Id="rId103" Type="http://schemas.openxmlformats.org/officeDocument/2006/relationships/hyperlink" Target="mailto:gustavo.arana@persepolis.tech" TargetMode="External"/><Relationship Id="rId104" Type="http://schemas.openxmlformats.org/officeDocument/2006/relationships/header" Target="header46.xml"/><Relationship Id="rId105" Type="http://schemas.openxmlformats.org/officeDocument/2006/relationships/header" Target="header47.xml"/><Relationship Id="rId106" Type="http://schemas.openxmlformats.org/officeDocument/2006/relationships/header" Target="header48.xml"/><Relationship Id="rId107" Type="http://schemas.openxmlformats.org/officeDocument/2006/relationships/hyperlink" Target="mailto:info@persepolis.tech" TargetMode="External"/><Relationship Id="rId108" Type="http://schemas.openxmlformats.org/officeDocument/2006/relationships/hyperlink" Target="mailto:rrss@persepolis.tech" TargetMode="External"/><Relationship Id="rId109" Type="http://schemas.openxmlformats.org/officeDocument/2006/relationships/hyperlink" Target="mailto:gustavo.arana@persepolis.tech" TargetMode="Externa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omments" Target="comments.xml"/><Relationship Id="rId9" Type="http://schemas.openxmlformats.org/officeDocument/2006/relationships/image" Target="media/image1.jpeg"/><Relationship Id="rId140" Type="http://schemas.openxmlformats.org/officeDocument/2006/relationships/header" Target="header64.xml"/><Relationship Id="rId141" Type="http://schemas.openxmlformats.org/officeDocument/2006/relationships/header" Target="header6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50.jpeg"/></Relationships>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0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eg"/></Relationships>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60.jpeg"/></Relationships>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_rels/header6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66.jpeg"/></Relationships>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68.jpeg"/></Relationships>
</file>

<file path=word/_rels/header67.xml.rels><?xml version="1.0" encoding="UTF-8" standalone="yes"?>
<Relationships xmlns="http://schemas.openxmlformats.org/package/2006/relationships"><Relationship Id="rId1" Type="http://schemas.openxmlformats.org/officeDocument/2006/relationships/image" Target="media/image69.jpeg"/></Relationships>
</file>

<file path=word/_rels/header68.xml.rels><?xml version="1.0" encoding="UTF-8" standalone="yes"?>
<Relationships xmlns="http://schemas.openxmlformats.org/package/2006/relationships"><Relationship Id="rId1" Type="http://schemas.openxmlformats.org/officeDocument/2006/relationships/image" Target="media/image70.jpeg"/></Relationships>
</file>

<file path=word/_rels/header69.xml.rels><?xml version="1.0" encoding="UTF-8" standalone="yes"?>
<Relationships xmlns="http://schemas.openxmlformats.org/package/2006/relationships"><Relationship Id="rId1" Type="http://schemas.openxmlformats.org/officeDocument/2006/relationships/image" Target="media/image7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70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eg"/></Relationships>
</file>

<file path=word/_rels/header71.xml.rels><?xml version="1.0" encoding="UTF-8" standalone="yes"?>
<Relationships xmlns="http://schemas.openxmlformats.org/package/2006/relationships"><Relationship Id="rId1" Type="http://schemas.openxmlformats.org/officeDocument/2006/relationships/image" Target="media/image73.jpeg"/></Relationships>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_rels/header73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eg"/></Relationships>
</file>

<file path=word/_rels/header74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_rels/header75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word/_rels/header76.xml.rels><?xml version="1.0" encoding="UTF-8" standalone="yes"?>
<Relationships xmlns="http://schemas.openxmlformats.org/package/2006/relationships"><Relationship Id="rId1" Type="http://schemas.openxmlformats.org/officeDocument/2006/relationships/image" Target="media/image78.jpeg"/></Relationships>
</file>

<file path=word/_rels/header77.xml.rels><?xml version="1.0" encoding="UTF-8" standalone="yes"?>
<Relationships xmlns="http://schemas.openxmlformats.org/package/2006/relationships"><Relationship Id="rId1" Type="http://schemas.openxmlformats.org/officeDocument/2006/relationships/image" Target="media/image79.jpeg"/></Relationships>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80.jpeg"/></Relationships>
</file>

<file path=word/_rels/header79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80.xml.rels><?xml version="1.0" encoding="UTF-8" standalone="yes"?>
<Relationships xmlns="http://schemas.openxmlformats.org/package/2006/relationships"><Relationship Id="rId1" Type="http://schemas.openxmlformats.org/officeDocument/2006/relationships/image" Target="media/image82.jpeg"/></Relationships>
</file>

<file path=word/_rels/header81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_rels/header82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83.xml.rels><?xml version="1.0" encoding="UTF-8" standalone="yes"?>
<Relationships xmlns="http://schemas.openxmlformats.org/package/2006/relationships"><Relationship Id="rId1" Type="http://schemas.openxmlformats.org/officeDocument/2006/relationships/image" Target="media/image85.jpeg"/></Relationships>
</file>

<file path=word/_rels/header84.xml.rels><?xml version="1.0" encoding="UTF-8" standalone="yes"?>
<Relationships xmlns="http://schemas.openxmlformats.org/package/2006/relationships"><Relationship Id="rId1" Type="http://schemas.openxmlformats.org/officeDocument/2006/relationships/image" Target="media/image86.jpeg"/></Relationships>
</file>

<file path=word/_rels/header85.xml.rels><?xml version="1.0" encoding="UTF-8" standalone="yes"?>
<Relationships xmlns="http://schemas.openxmlformats.org/package/2006/relationships"><Relationship Id="rId1" Type="http://schemas.openxmlformats.org/officeDocument/2006/relationships/image" Target="media/image87.jpeg"/></Relationships>
</file>

<file path=word/_rels/header86.xml.rels><?xml version="1.0" encoding="UTF-8" standalone="yes"?>
<Relationships xmlns="http://schemas.openxmlformats.org/package/2006/relationships"><Relationship Id="rId1" Type="http://schemas.openxmlformats.org/officeDocument/2006/relationships/image" Target="media/image88.jpeg"/></Relationships>
</file>

<file path=word/_rels/header87.xml.rels><?xml version="1.0" encoding="UTF-8" standalone="yes"?>
<Relationships xmlns="http://schemas.openxmlformats.org/package/2006/relationships"><Relationship Id="rId1" Type="http://schemas.openxmlformats.org/officeDocument/2006/relationships/image" Target="media/image89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57</Pages>
  <Words>8445</Words>
  <Characters>46448</Characters>
  <Application>Microsoft Macintosh Word</Application>
  <DocSecurity>0</DocSecurity>
  <Lines>387</Lines>
  <Paragraphs>109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54784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Hilda María Besson García</dc:creator>
  <cp:keywords/>
  <dc:description/>
  <cp:lastModifiedBy>Maria Johanna Skinner Villanueva</cp:lastModifiedBy>
  <cp:revision>7</cp:revision>
  <cp:lastPrinted>2016-11-03T00:23:00Z</cp:lastPrinted>
  <dcterms:created xsi:type="dcterms:W3CDTF">2016-11-22T22:07:00Z</dcterms:created>
  <dcterms:modified xsi:type="dcterms:W3CDTF">2016-11-25T16:51:00Z</dcterms:modified>
</cp:coreProperties>
</file>